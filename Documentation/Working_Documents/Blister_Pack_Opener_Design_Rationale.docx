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00E52C42">
      <w:pPr>
        <w:pStyle w:val="Heading1"/>
      </w:pPr>
      <w:r>
        <w:t>Introduction</w:t>
      </w:r>
    </w:p>
    <w:p w14:paraId="64B5F574" w14:textId="03D2FF25" w:rsidR="008B3E31" w:rsidRDefault="008B3E31" w:rsidP="008B3E31">
      <w:r>
        <w:t xml:space="preserve">The Blister Pack Opener is </w:t>
      </w:r>
      <w:r w:rsidR="000675F9">
        <w:t>intended</w:t>
      </w:r>
      <w:r>
        <w:t xml:space="preserve"> to </w:t>
      </w:r>
      <w:r w:rsidR="008D6227">
        <w:t xml:space="preserve">make it easier to remove medication (e.g., pills) from blister packs. This may be useful for people with </w:t>
      </w:r>
      <w:r>
        <w:t xml:space="preserve">limited hand strength </w:t>
      </w:r>
      <w:r w:rsidR="008D6227">
        <w:t>or dexterity, such as those with art</w:t>
      </w:r>
      <w:r>
        <w:t>hritis.</w:t>
      </w:r>
    </w:p>
    <w:p w14:paraId="42B364EF" w14:textId="187A5391" w:rsidR="007163B9" w:rsidRDefault="007163B9" w:rsidP="00E52C42">
      <w:pPr>
        <w:pStyle w:val="Heading1"/>
      </w:pPr>
      <w:r>
        <w:t>Research</w:t>
      </w:r>
    </w:p>
    <w:p w14:paraId="4F9E0B3E" w14:textId="729393CD" w:rsidR="00823453" w:rsidRDefault="00823453" w:rsidP="00823453">
      <w:pPr>
        <w:pStyle w:val="Heading2"/>
        <w:rPr>
          <w:lang w:val="en-US"/>
        </w:rPr>
      </w:pPr>
      <w:r>
        <w:rPr>
          <w:lang w:val="en-US"/>
        </w:rPr>
        <w:t>Commercial Options</w:t>
      </w:r>
    </w:p>
    <w:p w14:paraId="0C65111E" w14:textId="7F7D375C" w:rsidR="00823453" w:rsidRDefault="004C0DD1" w:rsidP="00823453">
      <w:pPr>
        <w:rPr>
          <w:lang w:val="en-US"/>
        </w:rPr>
      </w:pPr>
      <w:r>
        <w:rPr>
          <w:lang w:val="en-US"/>
        </w:rPr>
        <w:t>Existing commercial solutions were found by doing a web search for ‘Pill Opener’ and ‘Blister Pack Opener’.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5"/>
        <w:gridCol w:w="523"/>
        <w:gridCol w:w="5407"/>
        <w:gridCol w:w="1393"/>
        <w:gridCol w:w="1032"/>
      </w:tblGrid>
      <w:tr w:rsidR="00914D25" w14:paraId="69DEADBF" w14:textId="77777777" w:rsidTr="00EB4404">
        <w:tc>
          <w:tcPr>
            <w:tcW w:w="1056" w:type="dxa"/>
          </w:tcPr>
          <w:p w14:paraId="370EDBBD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994" w:type="dxa"/>
          </w:tcPr>
          <w:p w14:paraId="5010BFD8" w14:textId="77777777" w:rsidR="00823453" w:rsidRDefault="00823453">
            <w:pPr>
              <w:rPr>
                <w:lang w:val="en-US"/>
              </w:rPr>
            </w:pPr>
          </w:p>
        </w:tc>
        <w:tc>
          <w:tcPr>
            <w:tcW w:w="5408" w:type="dxa"/>
          </w:tcPr>
          <w:p w14:paraId="2D9CA7AC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Picture</w:t>
            </w:r>
          </w:p>
        </w:tc>
        <w:tc>
          <w:tcPr>
            <w:tcW w:w="1152" w:type="dxa"/>
          </w:tcPr>
          <w:p w14:paraId="6DD94208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740" w:type="dxa"/>
          </w:tcPr>
          <w:p w14:paraId="42C710DC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</w:tr>
      <w:tr w:rsidR="00914D25" w14:paraId="41465D00" w14:textId="77777777" w:rsidTr="00EB4404">
        <w:tc>
          <w:tcPr>
            <w:tcW w:w="1056" w:type="dxa"/>
          </w:tcPr>
          <w:p w14:paraId="1EBC72D2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 xml:space="preserve">Blister Pack Opener </w:t>
            </w:r>
          </w:p>
        </w:tc>
        <w:tc>
          <w:tcPr>
            <w:tcW w:w="994" w:type="dxa"/>
          </w:tcPr>
          <w:p w14:paraId="3E8DB47C" w14:textId="77777777" w:rsidR="00823453" w:rsidRDefault="00823453">
            <w:pPr>
              <w:rPr>
                <w:noProof/>
              </w:rPr>
            </w:pPr>
          </w:p>
        </w:tc>
        <w:tc>
          <w:tcPr>
            <w:tcW w:w="5408" w:type="dxa"/>
          </w:tcPr>
          <w:p w14:paraId="5D51DCDA" w14:textId="77777777" w:rsidR="00823453" w:rsidRDefault="0082345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F56512" wp14:editId="67333C7A">
                  <wp:extent cx="1973580" cy="1771560"/>
                  <wp:effectExtent l="0" t="0" r="762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582" cy="177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</w:tcPr>
          <w:p w14:paraId="28926EF0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Not Available</w:t>
            </w:r>
          </w:p>
        </w:tc>
        <w:tc>
          <w:tcPr>
            <w:tcW w:w="740" w:type="dxa"/>
          </w:tcPr>
          <w:p w14:paraId="14B6BB91" w14:textId="77777777" w:rsidR="00823453" w:rsidRDefault="00000000">
            <w:pPr>
              <w:rPr>
                <w:lang w:val="en-US"/>
              </w:rPr>
            </w:pPr>
            <w:hyperlink r:id="rId11" w:anchor=":~:text=A%20small%20round%20plastic%20device,the%20pills%20from%20the%20pack." w:history="1">
              <w:r w:rsidR="00823453" w:rsidRPr="00211A31">
                <w:rPr>
                  <w:rStyle w:val="Hyperlink"/>
                  <w:lang w:val="en-US"/>
                </w:rPr>
                <w:t>Link</w:t>
              </w:r>
            </w:hyperlink>
          </w:p>
        </w:tc>
      </w:tr>
      <w:tr w:rsidR="00914D25" w14:paraId="2E6E212A" w14:textId="77777777" w:rsidTr="00EB4404">
        <w:tc>
          <w:tcPr>
            <w:tcW w:w="1056" w:type="dxa"/>
          </w:tcPr>
          <w:p w14:paraId="436AB319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Pill Ejector</w:t>
            </w:r>
          </w:p>
        </w:tc>
        <w:tc>
          <w:tcPr>
            <w:tcW w:w="994" w:type="dxa"/>
          </w:tcPr>
          <w:p w14:paraId="6F65A7B6" w14:textId="77777777" w:rsidR="00823453" w:rsidRDefault="00823453">
            <w:pPr>
              <w:rPr>
                <w:noProof/>
              </w:rPr>
            </w:pPr>
          </w:p>
        </w:tc>
        <w:tc>
          <w:tcPr>
            <w:tcW w:w="5408" w:type="dxa"/>
          </w:tcPr>
          <w:p w14:paraId="29DFE4F5" w14:textId="77777777" w:rsidR="00823453" w:rsidRDefault="0082345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3A40577" wp14:editId="36726459">
                  <wp:extent cx="1996440" cy="1490044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124" cy="149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F5DF4" w14:textId="77777777" w:rsidR="00823453" w:rsidRDefault="00823453">
            <w:pPr>
              <w:rPr>
                <w:lang w:val="en-US"/>
              </w:rPr>
            </w:pPr>
          </w:p>
        </w:tc>
        <w:tc>
          <w:tcPr>
            <w:tcW w:w="1152" w:type="dxa"/>
          </w:tcPr>
          <w:p w14:paraId="1EA4100A" w14:textId="77777777" w:rsidR="00823453" w:rsidRDefault="00823453">
            <w:pPr>
              <w:rPr>
                <w:lang w:val="en-US"/>
              </w:rPr>
            </w:pPr>
            <w:r>
              <w:rPr>
                <w:lang w:val="en-US"/>
              </w:rPr>
              <w:t>$7.79</w:t>
            </w:r>
          </w:p>
        </w:tc>
        <w:tc>
          <w:tcPr>
            <w:tcW w:w="740" w:type="dxa"/>
          </w:tcPr>
          <w:p w14:paraId="17082488" w14:textId="77777777" w:rsidR="00823453" w:rsidRDefault="00000000">
            <w:pPr>
              <w:rPr>
                <w:lang w:val="en-US"/>
              </w:rPr>
            </w:pPr>
            <w:hyperlink r:id="rId13" w:history="1">
              <w:r w:rsidR="00823453" w:rsidRPr="00935C91">
                <w:rPr>
                  <w:rStyle w:val="Hyperlink"/>
                  <w:lang w:val="en-US"/>
                </w:rPr>
                <w:t>Link</w:t>
              </w:r>
            </w:hyperlink>
          </w:p>
        </w:tc>
      </w:tr>
      <w:tr w:rsidR="00914D25" w14:paraId="05DD567C" w14:textId="77777777" w:rsidTr="00EB4404">
        <w:tc>
          <w:tcPr>
            <w:tcW w:w="1056" w:type="dxa"/>
          </w:tcPr>
          <w:p w14:paraId="51FB2518" w14:textId="67BA6DD7" w:rsidR="00EB4404" w:rsidRDefault="00847C61" w:rsidP="00EB4404">
            <w:pPr>
              <w:rPr>
                <w:lang w:val="en-US"/>
              </w:rPr>
            </w:pPr>
            <w:r w:rsidRPr="00847C61">
              <w:rPr>
                <w:lang w:val="en-US"/>
              </w:rPr>
              <w:lastRenderedPageBreak/>
              <w:t>Easy Open Pill Popper Tool</w:t>
            </w:r>
          </w:p>
        </w:tc>
        <w:tc>
          <w:tcPr>
            <w:tcW w:w="994" w:type="dxa"/>
          </w:tcPr>
          <w:p w14:paraId="2ACAE595" w14:textId="77777777" w:rsidR="00EB4404" w:rsidRDefault="00EB4404" w:rsidP="00EB4404">
            <w:pPr>
              <w:rPr>
                <w:noProof/>
              </w:rPr>
            </w:pPr>
          </w:p>
        </w:tc>
        <w:tc>
          <w:tcPr>
            <w:tcW w:w="5408" w:type="dxa"/>
          </w:tcPr>
          <w:p w14:paraId="44D65321" w14:textId="4A823684" w:rsidR="00EB4404" w:rsidRDefault="00EB4404" w:rsidP="00EB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233E2" wp14:editId="67EBB542">
                  <wp:extent cx="2329961" cy="2329961"/>
                  <wp:effectExtent l="0" t="0" r="0" b="0"/>
                  <wp:docPr id="21" name="Picture 21" descr="Easy Open Pill Popper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asy Open Pill Popper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233" cy="2339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</w:tcPr>
          <w:p w14:paraId="6D3FF632" w14:textId="4C43A2B1" w:rsidR="00EB4404" w:rsidRDefault="00EB4404" w:rsidP="00EB4404">
            <w:pPr>
              <w:rPr>
                <w:lang w:val="en-US"/>
              </w:rPr>
            </w:pPr>
            <w:r>
              <w:rPr>
                <w:lang w:val="en-US"/>
              </w:rPr>
              <w:t>$8.90</w:t>
            </w:r>
          </w:p>
        </w:tc>
        <w:tc>
          <w:tcPr>
            <w:tcW w:w="740" w:type="dxa"/>
          </w:tcPr>
          <w:p w14:paraId="49D4DADE" w14:textId="59C54BBF" w:rsidR="00EB4404" w:rsidRDefault="00000000" w:rsidP="00EB4404">
            <w:hyperlink r:id="rId15" w:history="1">
              <w:r w:rsidR="00EB4404" w:rsidRPr="00BA580D">
                <w:rPr>
                  <w:rStyle w:val="Hyperlink"/>
                </w:rPr>
                <w:t>Link</w:t>
              </w:r>
            </w:hyperlink>
          </w:p>
        </w:tc>
      </w:tr>
      <w:tr w:rsidR="00914D25" w14:paraId="21AB0E2B" w14:textId="77777777" w:rsidTr="00EB4404">
        <w:tc>
          <w:tcPr>
            <w:tcW w:w="1056" w:type="dxa"/>
          </w:tcPr>
          <w:p w14:paraId="575FD979" w14:textId="7EE3206E" w:rsidR="00D56114" w:rsidRPr="00847C61" w:rsidRDefault="00D56114" w:rsidP="00EB4404">
            <w:pPr>
              <w:rPr>
                <w:lang w:val="en-US"/>
              </w:rPr>
            </w:pPr>
            <w:r>
              <w:rPr>
                <w:lang w:val="en-US"/>
              </w:rPr>
              <w:t xml:space="preserve">Tablet Puncher – Blister </w:t>
            </w:r>
            <w:r w:rsidR="000F7F1F">
              <w:rPr>
                <w:lang w:val="en-US"/>
              </w:rPr>
              <w:t>Opener</w:t>
            </w:r>
          </w:p>
        </w:tc>
        <w:tc>
          <w:tcPr>
            <w:tcW w:w="994" w:type="dxa"/>
          </w:tcPr>
          <w:p w14:paraId="1326D12C" w14:textId="77777777" w:rsidR="00D56114" w:rsidRDefault="00D56114" w:rsidP="00EB4404">
            <w:pPr>
              <w:rPr>
                <w:noProof/>
              </w:rPr>
            </w:pPr>
          </w:p>
        </w:tc>
        <w:tc>
          <w:tcPr>
            <w:tcW w:w="5408" w:type="dxa"/>
          </w:tcPr>
          <w:p w14:paraId="53335322" w14:textId="77273A96" w:rsidR="00D56114" w:rsidRDefault="000F7F1F" w:rsidP="00EB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92D19" wp14:editId="23B134DA">
                  <wp:extent cx="3288323" cy="3288323"/>
                  <wp:effectExtent l="0" t="0" r="7620" b="7620"/>
                  <wp:docPr id="23" name="Picture 23" descr="Tablet Puncher - Blister Pack Opener Tablet Popper Remover with Container 5055952478426 | e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ablet Puncher - Blister Pack Opener Tablet Popper Remover with Container 5055952478426 | eB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295752" cy="3295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</w:tcPr>
          <w:p w14:paraId="73092A7F" w14:textId="7FCC2C70" w:rsidR="00D56114" w:rsidRDefault="00B15B41" w:rsidP="00EB4404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740" w:type="dxa"/>
          </w:tcPr>
          <w:p w14:paraId="41B04099" w14:textId="209B59C7" w:rsidR="00D56114" w:rsidRDefault="00B15B41" w:rsidP="00EB4404">
            <w:r>
              <w:t>n/a</w:t>
            </w:r>
          </w:p>
        </w:tc>
      </w:tr>
      <w:tr w:rsidR="00D7515B" w14:paraId="530A352B" w14:textId="77777777" w:rsidTr="00EB4404">
        <w:tc>
          <w:tcPr>
            <w:tcW w:w="1056" w:type="dxa"/>
          </w:tcPr>
          <w:p w14:paraId="70514BF6" w14:textId="18A8ABF8" w:rsidR="009F02B4" w:rsidRDefault="009F02B4" w:rsidP="00EB440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Pirucare</w:t>
            </w:r>
            <w:proofErr w:type="spellEnd"/>
            <w:r>
              <w:rPr>
                <w:lang w:val="en-US"/>
              </w:rPr>
              <w:t xml:space="preserve"> – blister pack opener</w:t>
            </w:r>
          </w:p>
        </w:tc>
        <w:tc>
          <w:tcPr>
            <w:tcW w:w="994" w:type="dxa"/>
          </w:tcPr>
          <w:p w14:paraId="79DC0470" w14:textId="77777777" w:rsidR="009F02B4" w:rsidRDefault="009F02B4" w:rsidP="00EB4404">
            <w:pPr>
              <w:rPr>
                <w:noProof/>
              </w:rPr>
            </w:pPr>
          </w:p>
        </w:tc>
        <w:tc>
          <w:tcPr>
            <w:tcW w:w="5408" w:type="dxa"/>
          </w:tcPr>
          <w:p w14:paraId="08A3486F" w14:textId="33FAED15" w:rsidR="009F02B4" w:rsidRDefault="00894F75" w:rsidP="00EB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948385" wp14:editId="64C6A6D4">
                  <wp:extent cx="1943100" cy="2426970"/>
                  <wp:effectExtent l="0" t="0" r="0" b="0"/>
                  <wp:docPr id="24" name="Picture 24" descr="Pirucare - blister pack ope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irucare - blister pack ope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242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</w:tcPr>
          <w:p w14:paraId="7B1E74A8" w14:textId="4445F604" w:rsidR="009F02B4" w:rsidRDefault="009F02B4" w:rsidP="00EB4404">
            <w:pPr>
              <w:rPr>
                <w:lang w:val="en-US"/>
              </w:rPr>
            </w:pPr>
            <w:r>
              <w:rPr>
                <w:lang w:val="en-US"/>
              </w:rPr>
              <w:t>Discontinued</w:t>
            </w:r>
            <w:r w:rsidR="002C2D87">
              <w:rPr>
                <w:lang w:val="en-US"/>
              </w:rPr>
              <w:t xml:space="preserve"> since 31-10-2016</w:t>
            </w:r>
          </w:p>
        </w:tc>
        <w:tc>
          <w:tcPr>
            <w:tcW w:w="740" w:type="dxa"/>
          </w:tcPr>
          <w:p w14:paraId="5A6E42EC" w14:textId="274C1689" w:rsidR="009F02B4" w:rsidRDefault="00000000" w:rsidP="00EB4404">
            <w:hyperlink r:id="rId18" w:history="1">
              <w:r w:rsidR="009F02B4" w:rsidRPr="009F02B4">
                <w:rPr>
                  <w:rStyle w:val="Hyperlink"/>
                </w:rPr>
                <w:t>Link</w:t>
              </w:r>
            </w:hyperlink>
          </w:p>
        </w:tc>
      </w:tr>
      <w:tr w:rsidR="00D7515B" w14:paraId="58856713" w14:textId="77777777" w:rsidTr="00EB4404">
        <w:tc>
          <w:tcPr>
            <w:tcW w:w="1056" w:type="dxa"/>
          </w:tcPr>
          <w:p w14:paraId="50F2DE1A" w14:textId="35CB1C3F" w:rsidR="00FD3ECB" w:rsidRDefault="009C6DC6" w:rsidP="00EB4404">
            <w:pPr>
              <w:rPr>
                <w:lang w:val="en-US"/>
              </w:rPr>
            </w:pPr>
            <w:r>
              <w:rPr>
                <w:lang w:val="en-US"/>
              </w:rPr>
              <w:t>Pill Handle</w:t>
            </w:r>
          </w:p>
        </w:tc>
        <w:tc>
          <w:tcPr>
            <w:tcW w:w="994" w:type="dxa"/>
          </w:tcPr>
          <w:p w14:paraId="103F6344" w14:textId="77777777" w:rsidR="00FD3ECB" w:rsidRDefault="00FD3ECB" w:rsidP="00EB4404">
            <w:pPr>
              <w:rPr>
                <w:noProof/>
              </w:rPr>
            </w:pPr>
          </w:p>
        </w:tc>
        <w:tc>
          <w:tcPr>
            <w:tcW w:w="5408" w:type="dxa"/>
          </w:tcPr>
          <w:p w14:paraId="6ACFD6AE" w14:textId="040A807A" w:rsidR="00FD3ECB" w:rsidRDefault="003C5F6E" w:rsidP="00EB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A40E6" wp14:editId="4FAAF620">
                  <wp:extent cx="3046535" cy="2031023"/>
                  <wp:effectExtent l="0" t="0" r="1905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859" cy="2035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</w:tcPr>
          <w:p w14:paraId="426BCD24" w14:textId="77777777" w:rsidR="00FD3ECB" w:rsidRDefault="00FD3ECB" w:rsidP="00EB4404">
            <w:pPr>
              <w:rPr>
                <w:lang w:val="en-US"/>
              </w:rPr>
            </w:pPr>
          </w:p>
        </w:tc>
        <w:tc>
          <w:tcPr>
            <w:tcW w:w="740" w:type="dxa"/>
          </w:tcPr>
          <w:p w14:paraId="04DD6564" w14:textId="2BDD293E" w:rsidR="00FD3ECB" w:rsidRDefault="00000000" w:rsidP="00EB4404">
            <w:hyperlink r:id="rId20" w:history="1">
              <w:r w:rsidR="007F2AF7" w:rsidRPr="007F2AF7">
                <w:rPr>
                  <w:rStyle w:val="Hyperlink"/>
                </w:rPr>
                <w:t>Link</w:t>
              </w:r>
            </w:hyperlink>
          </w:p>
          <w:p w14:paraId="31CD39AA" w14:textId="77777777" w:rsidR="007F2AF7" w:rsidRPr="007F2AF7" w:rsidRDefault="007F2AF7" w:rsidP="007F2AF7"/>
          <w:p w14:paraId="4BC9B091" w14:textId="77777777" w:rsidR="007F2AF7" w:rsidRPr="007F2AF7" w:rsidRDefault="007F2AF7" w:rsidP="007F2AF7"/>
          <w:p w14:paraId="4F5B5FFD" w14:textId="77777777" w:rsidR="007F2AF7" w:rsidRDefault="007F2AF7" w:rsidP="007F2AF7"/>
          <w:p w14:paraId="2BD17563" w14:textId="77777777" w:rsidR="007F2AF7" w:rsidRDefault="007F2AF7" w:rsidP="007F2AF7"/>
          <w:p w14:paraId="6427363C" w14:textId="77777777" w:rsidR="007F2AF7" w:rsidRDefault="007F2AF7" w:rsidP="007F2AF7"/>
          <w:p w14:paraId="0FD97D90" w14:textId="77777777" w:rsidR="007F2AF7" w:rsidRDefault="007F2AF7" w:rsidP="007F2AF7"/>
          <w:p w14:paraId="3CA9C8B4" w14:textId="4F5876FC" w:rsidR="007F2AF7" w:rsidRPr="007F2AF7" w:rsidRDefault="007F2AF7" w:rsidP="007F2AF7"/>
        </w:tc>
      </w:tr>
      <w:tr w:rsidR="00914D25" w14:paraId="3D29DA14" w14:textId="77777777" w:rsidTr="00EB4404">
        <w:tc>
          <w:tcPr>
            <w:tcW w:w="1056" w:type="dxa"/>
          </w:tcPr>
          <w:p w14:paraId="160B3D06" w14:textId="77777777" w:rsidR="003274B2" w:rsidRDefault="003274B2" w:rsidP="00EB4404">
            <w:pPr>
              <w:rPr>
                <w:lang w:val="en-US"/>
              </w:rPr>
            </w:pPr>
          </w:p>
        </w:tc>
        <w:tc>
          <w:tcPr>
            <w:tcW w:w="994" w:type="dxa"/>
          </w:tcPr>
          <w:p w14:paraId="4830C487" w14:textId="77777777" w:rsidR="003274B2" w:rsidRDefault="003274B2" w:rsidP="00EB4404">
            <w:pPr>
              <w:rPr>
                <w:noProof/>
              </w:rPr>
            </w:pPr>
          </w:p>
        </w:tc>
        <w:tc>
          <w:tcPr>
            <w:tcW w:w="5408" w:type="dxa"/>
          </w:tcPr>
          <w:p w14:paraId="11F05579" w14:textId="5D5F774E" w:rsidR="003274B2" w:rsidRDefault="00D7515B" w:rsidP="003274B2">
            <w:pPr>
              <w:tabs>
                <w:tab w:val="left" w:pos="3046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64ED85" wp14:editId="1AAB2DF2">
                  <wp:extent cx="3024554" cy="3024554"/>
                  <wp:effectExtent l="0" t="0" r="444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797" cy="3030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274B2">
              <w:rPr>
                <w:noProof/>
              </w:rPr>
              <w:tab/>
            </w:r>
          </w:p>
        </w:tc>
        <w:tc>
          <w:tcPr>
            <w:tcW w:w="1152" w:type="dxa"/>
          </w:tcPr>
          <w:p w14:paraId="4C0BC20C" w14:textId="68DF8C41" w:rsidR="003274B2" w:rsidRDefault="00020764" w:rsidP="00EB4404">
            <w:pPr>
              <w:rPr>
                <w:lang w:val="en-US"/>
              </w:rPr>
            </w:pPr>
            <w:r>
              <w:rPr>
                <w:lang w:val="en-US"/>
              </w:rPr>
              <w:t>$32</w:t>
            </w:r>
          </w:p>
        </w:tc>
        <w:tc>
          <w:tcPr>
            <w:tcW w:w="740" w:type="dxa"/>
          </w:tcPr>
          <w:p w14:paraId="7A201DF3" w14:textId="798D3EE2" w:rsidR="003274B2" w:rsidRDefault="00000000" w:rsidP="00EB4404">
            <w:hyperlink r:id="rId22" w:history="1">
              <w:r w:rsidR="003274B2">
                <w:rPr>
                  <w:rStyle w:val="Hyperlink"/>
                </w:rPr>
                <w:t>Amazon Purchase Page</w:t>
              </w:r>
            </w:hyperlink>
          </w:p>
        </w:tc>
      </w:tr>
      <w:tr w:rsidR="00B30989" w14:paraId="58150D1F" w14:textId="77777777" w:rsidTr="00EB4404">
        <w:tc>
          <w:tcPr>
            <w:tcW w:w="1056" w:type="dxa"/>
          </w:tcPr>
          <w:p w14:paraId="145CAB87" w14:textId="4F19E060" w:rsidR="00B30989" w:rsidRDefault="00DE150E" w:rsidP="00EB440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Pillmate</w:t>
            </w:r>
            <w:proofErr w:type="spellEnd"/>
            <w:r>
              <w:rPr>
                <w:lang w:val="en-US"/>
              </w:rPr>
              <w:t xml:space="preserve"> Pill Punch</w:t>
            </w:r>
          </w:p>
        </w:tc>
        <w:tc>
          <w:tcPr>
            <w:tcW w:w="994" w:type="dxa"/>
          </w:tcPr>
          <w:p w14:paraId="422D2233" w14:textId="77777777" w:rsidR="00B30989" w:rsidRDefault="00B30989" w:rsidP="00EB4404">
            <w:pPr>
              <w:rPr>
                <w:noProof/>
              </w:rPr>
            </w:pPr>
          </w:p>
        </w:tc>
        <w:tc>
          <w:tcPr>
            <w:tcW w:w="5408" w:type="dxa"/>
          </w:tcPr>
          <w:p w14:paraId="5885D54B" w14:textId="791D47F2" w:rsidR="00B30989" w:rsidRDefault="00914D25" w:rsidP="003274B2">
            <w:pPr>
              <w:tabs>
                <w:tab w:val="left" w:pos="3046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8F700" wp14:editId="000D5A6A">
                  <wp:extent cx="2857500" cy="28575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068" cy="2862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</w:tcPr>
          <w:p w14:paraId="21548520" w14:textId="5989BF3C" w:rsidR="00B30989" w:rsidRDefault="00DE150E" w:rsidP="00EB4404">
            <w:pPr>
              <w:rPr>
                <w:lang w:val="en-US"/>
              </w:rPr>
            </w:pPr>
            <w:r>
              <w:rPr>
                <w:lang w:val="en-US"/>
              </w:rPr>
              <w:t>$13, low stock</w:t>
            </w:r>
          </w:p>
        </w:tc>
        <w:tc>
          <w:tcPr>
            <w:tcW w:w="740" w:type="dxa"/>
          </w:tcPr>
          <w:p w14:paraId="4283DF29" w14:textId="34538A5B" w:rsidR="00B30989" w:rsidRDefault="00000000" w:rsidP="00EB4404">
            <w:hyperlink r:id="rId24" w:history="1">
              <w:proofErr w:type="spellStart"/>
              <w:r w:rsidR="00B30989" w:rsidRPr="00B30989">
                <w:rPr>
                  <w:rStyle w:val="Hyperlink"/>
                </w:rPr>
                <w:t>Pillmate</w:t>
              </w:r>
              <w:proofErr w:type="spellEnd"/>
              <w:r w:rsidR="00B30989" w:rsidRPr="00B30989">
                <w:rPr>
                  <w:rStyle w:val="Hyperlink"/>
                </w:rPr>
                <w:t xml:space="preserve"> Pill Punch - Amazon</w:t>
              </w:r>
            </w:hyperlink>
          </w:p>
        </w:tc>
      </w:tr>
    </w:tbl>
    <w:p w14:paraId="524110FD" w14:textId="77777777" w:rsidR="00823453" w:rsidRDefault="00823453" w:rsidP="00823453">
      <w:pPr>
        <w:rPr>
          <w:lang w:val="en-US"/>
        </w:rPr>
      </w:pPr>
    </w:p>
    <w:p w14:paraId="11DF9088" w14:textId="77777777" w:rsidR="00823453" w:rsidRDefault="00823453" w:rsidP="00823453">
      <w:pPr>
        <w:rPr>
          <w:lang w:val="en-US"/>
        </w:rPr>
      </w:pPr>
    </w:p>
    <w:p w14:paraId="21E73622" w14:textId="28868F65" w:rsidR="00823453" w:rsidRPr="00823453" w:rsidRDefault="00CC1ECD" w:rsidP="00CC1ECD">
      <w:pPr>
        <w:pStyle w:val="Heading2"/>
        <w:rPr>
          <w:lang w:val="en-US"/>
        </w:rPr>
      </w:pPr>
      <w:r>
        <w:rPr>
          <w:lang w:val="en-US"/>
        </w:rPr>
        <w:t>Existing DIY Options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2"/>
        <w:gridCol w:w="1573"/>
        <w:gridCol w:w="4488"/>
        <w:gridCol w:w="1244"/>
        <w:gridCol w:w="863"/>
      </w:tblGrid>
      <w:tr w:rsidR="00374B69" w14:paraId="7A555E22" w14:textId="77777777" w:rsidTr="00823453">
        <w:tc>
          <w:tcPr>
            <w:tcW w:w="1182" w:type="dxa"/>
          </w:tcPr>
          <w:p w14:paraId="3CE5A9CE" w14:textId="5A3417F4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573" w:type="dxa"/>
          </w:tcPr>
          <w:p w14:paraId="545D9D0D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4488" w:type="dxa"/>
          </w:tcPr>
          <w:p w14:paraId="51B01FEC" w14:textId="6C9F9C49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Picture</w:t>
            </w:r>
          </w:p>
        </w:tc>
        <w:tc>
          <w:tcPr>
            <w:tcW w:w="1244" w:type="dxa"/>
          </w:tcPr>
          <w:p w14:paraId="6CC583A3" w14:textId="007CDFDE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863" w:type="dxa"/>
          </w:tcPr>
          <w:p w14:paraId="7057FB6C" w14:textId="1B6D74B5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</w:tr>
      <w:tr w:rsidR="00374B69" w14:paraId="4C1E8298" w14:textId="77777777" w:rsidTr="00823453">
        <w:tc>
          <w:tcPr>
            <w:tcW w:w="1182" w:type="dxa"/>
          </w:tcPr>
          <w:p w14:paraId="36918773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1573" w:type="dxa"/>
          </w:tcPr>
          <w:p w14:paraId="4F811737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08061C20" w14:textId="28B48A3E" w:rsidR="00823453" w:rsidRDefault="00823453" w:rsidP="008B3E31">
            <w:pPr>
              <w:rPr>
                <w:noProof/>
              </w:rPr>
            </w:pPr>
          </w:p>
        </w:tc>
        <w:tc>
          <w:tcPr>
            <w:tcW w:w="1244" w:type="dxa"/>
          </w:tcPr>
          <w:p w14:paraId="6D71A6D4" w14:textId="0C6439BA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3C19FD7D" w14:textId="5B9C0B24" w:rsidR="00823453" w:rsidRDefault="00823453" w:rsidP="008B3E31"/>
        </w:tc>
      </w:tr>
      <w:tr w:rsidR="00374B69" w14:paraId="7A717511" w14:textId="77777777" w:rsidTr="00823453">
        <w:tc>
          <w:tcPr>
            <w:tcW w:w="1182" w:type="dxa"/>
          </w:tcPr>
          <w:p w14:paraId="30F8FEE8" w14:textId="309DF987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Pill Puncher</w:t>
            </w:r>
          </w:p>
        </w:tc>
        <w:tc>
          <w:tcPr>
            <w:tcW w:w="1573" w:type="dxa"/>
          </w:tcPr>
          <w:p w14:paraId="0B62891A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5B57C566" w14:textId="34CA3AAC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9A86F" wp14:editId="5E268670">
                  <wp:extent cx="2409265" cy="24574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731" cy="2466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513CBFF5" w14:textId="659F08D6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863" w:type="dxa"/>
          </w:tcPr>
          <w:p w14:paraId="229CF50B" w14:textId="19A90DA8" w:rsidR="00823453" w:rsidRDefault="00000000" w:rsidP="008B3E31">
            <w:hyperlink r:id="rId26" w:history="1">
              <w:r w:rsidR="00823453" w:rsidRPr="00DD227A">
                <w:rPr>
                  <w:rStyle w:val="Hyperlink"/>
                </w:rPr>
                <w:t>Link</w:t>
              </w:r>
            </w:hyperlink>
          </w:p>
        </w:tc>
      </w:tr>
      <w:tr w:rsidR="00374B69" w14:paraId="4F55C342" w14:textId="77777777" w:rsidTr="00823453">
        <w:tc>
          <w:tcPr>
            <w:tcW w:w="1182" w:type="dxa"/>
          </w:tcPr>
          <w:p w14:paraId="3E52CD1B" w14:textId="40430F66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Pill Puncher</w:t>
            </w:r>
          </w:p>
        </w:tc>
        <w:tc>
          <w:tcPr>
            <w:tcW w:w="1573" w:type="dxa"/>
          </w:tcPr>
          <w:p w14:paraId="69227874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09935237" w14:textId="234F79D4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017236" wp14:editId="1F109B9F">
                  <wp:extent cx="2499360" cy="177945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613" cy="178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73C5AD71" w14:textId="3B0C346F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863" w:type="dxa"/>
          </w:tcPr>
          <w:p w14:paraId="019BC15D" w14:textId="6057D0A2" w:rsidR="00823453" w:rsidRDefault="00000000" w:rsidP="008B3E31">
            <w:hyperlink r:id="rId28" w:history="1">
              <w:r w:rsidR="00823453" w:rsidRPr="00602EEA">
                <w:rPr>
                  <w:rStyle w:val="Hyperlink"/>
                </w:rPr>
                <w:t>Link</w:t>
              </w:r>
            </w:hyperlink>
          </w:p>
        </w:tc>
      </w:tr>
      <w:tr w:rsidR="00374B69" w14:paraId="5AE0A7AD" w14:textId="77777777" w:rsidTr="00823453">
        <w:tc>
          <w:tcPr>
            <w:tcW w:w="1182" w:type="dxa"/>
          </w:tcPr>
          <w:p w14:paraId="52D7EF39" w14:textId="1BB3E7F1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Blister Pack Opener</w:t>
            </w:r>
          </w:p>
        </w:tc>
        <w:tc>
          <w:tcPr>
            <w:tcW w:w="1573" w:type="dxa"/>
          </w:tcPr>
          <w:p w14:paraId="71BEF038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41014BA1" w14:textId="4DE691A1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6DA6E1" wp14:editId="5F3F55B3">
                  <wp:extent cx="2514600" cy="1857741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454" cy="1861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69BF24DF" w14:textId="7FD61A86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863" w:type="dxa"/>
          </w:tcPr>
          <w:p w14:paraId="64F6607E" w14:textId="1B73E565" w:rsidR="00823453" w:rsidRDefault="00000000" w:rsidP="008B3E31">
            <w:hyperlink r:id="rId30" w:history="1">
              <w:r w:rsidR="00823453" w:rsidRPr="00F4162D">
                <w:rPr>
                  <w:rStyle w:val="Hyperlink"/>
                </w:rPr>
                <w:t>Link</w:t>
              </w:r>
            </w:hyperlink>
          </w:p>
        </w:tc>
      </w:tr>
      <w:tr w:rsidR="00374B69" w14:paraId="3C799683" w14:textId="77777777" w:rsidTr="00823453">
        <w:tc>
          <w:tcPr>
            <w:tcW w:w="1182" w:type="dxa"/>
          </w:tcPr>
          <w:p w14:paraId="055FF4C7" w14:textId="4B79345D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Blister Tablet Opener</w:t>
            </w:r>
          </w:p>
        </w:tc>
        <w:tc>
          <w:tcPr>
            <w:tcW w:w="1573" w:type="dxa"/>
          </w:tcPr>
          <w:p w14:paraId="7C89E59E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4D3E365B" w14:textId="133F0A16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72A105" wp14:editId="202A8C84">
                  <wp:extent cx="2038350" cy="69295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293" cy="702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66B82682" w14:textId="7A7AB6CA" w:rsidR="00823453" w:rsidRDefault="00823453" w:rsidP="008B3E31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863" w:type="dxa"/>
          </w:tcPr>
          <w:p w14:paraId="41AA472E" w14:textId="1275E539" w:rsidR="00823453" w:rsidRDefault="00000000" w:rsidP="008B3E31">
            <w:hyperlink r:id="rId32" w:history="1">
              <w:r w:rsidR="00823453" w:rsidRPr="00F4162D">
                <w:rPr>
                  <w:rStyle w:val="Hyperlink"/>
                </w:rPr>
                <w:t>Link</w:t>
              </w:r>
            </w:hyperlink>
          </w:p>
        </w:tc>
      </w:tr>
      <w:tr w:rsidR="00374B69" w14:paraId="62343F82" w14:textId="77777777" w:rsidTr="00823453">
        <w:tc>
          <w:tcPr>
            <w:tcW w:w="1182" w:type="dxa"/>
          </w:tcPr>
          <w:p w14:paraId="303A29DE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1573" w:type="dxa"/>
          </w:tcPr>
          <w:p w14:paraId="326FB969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4264EFB5" w14:textId="7A3E5562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E7F0C" wp14:editId="68F12FC4">
                  <wp:extent cx="2651760" cy="173837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945" cy="174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354CC63A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5D5D5FE2" w14:textId="67321766" w:rsidR="00823453" w:rsidRDefault="00000000" w:rsidP="008B3E31">
            <w:hyperlink r:id="rId34" w:history="1">
              <w:r w:rsidR="00823453" w:rsidRPr="00183716">
                <w:rPr>
                  <w:rStyle w:val="Hyperlink"/>
                </w:rPr>
                <w:t>Link</w:t>
              </w:r>
            </w:hyperlink>
          </w:p>
        </w:tc>
      </w:tr>
      <w:tr w:rsidR="00374B69" w14:paraId="5E7F3055" w14:textId="77777777" w:rsidTr="00823453">
        <w:tc>
          <w:tcPr>
            <w:tcW w:w="1182" w:type="dxa"/>
          </w:tcPr>
          <w:p w14:paraId="242E5349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1573" w:type="dxa"/>
          </w:tcPr>
          <w:p w14:paraId="222C8D32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203DCD18" w14:textId="5B19B138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092D4" wp14:editId="010A7EFA">
                  <wp:extent cx="2651760" cy="2055762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711" cy="2061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7DF1E6AF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442BC707" w14:textId="77485CBE" w:rsidR="00823453" w:rsidRDefault="00000000" w:rsidP="008B3E31">
            <w:hyperlink r:id="rId36" w:history="1">
              <w:r w:rsidR="00823453" w:rsidRPr="004247C0">
                <w:rPr>
                  <w:rStyle w:val="Hyperlink"/>
                </w:rPr>
                <w:t>Link</w:t>
              </w:r>
            </w:hyperlink>
          </w:p>
        </w:tc>
      </w:tr>
      <w:tr w:rsidR="00374B69" w14:paraId="5C3C72DF" w14:textId="77777777" w:rsidTr="00823453">
        <w:tc>
          <w:tcPr>
            <w:tcW w:w="1182" w:type="dxa"/>
          </w:tcPr>
          <w:p w14:paraId="3E64FC0B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1573" w:type="dxa"/>
          </w:tcPr>
          <w:p w14:paraId="70BF63E6" w14:textId="77777777" w:rsidR="00823453" w:rsidRDefault="00823453" w:rsidP="008B3E31">
            <w:pPr>
              <w:rPr>
                <w:noProof/>
              </w:rPr>
            </w:pPr>
          </w:p>
        </w:tc>
        <w:tc>
          <w:tcPr>
            <w:tcW w:w="4488" w:type="dxa"/>
          </w:tcPr>
          <w:p w14:paraId="4325F8A7" w14:textId="32436E53" w:rsidR="00823453" w:rsidRDefault="00823453" w:rsidP="008B3E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C4430" wp14:editId="663FC778">
                  <wp:extent cx="2712720" cy="2188823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097" cy="219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22C10386" w14:textId="77777777" w:rsidR="00823453" w:rsidRDefault="00823453" w:rsidP="008B3E31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61B0F1E3" w14:textId="1E218ED8" w:rsidR="00823453" w:rsidRDefault="00000000" w:rsidP="008B3E31">
            <w:hyperlink r:id="rId38" w:history="1">
              <w:r w:rsidR="00823453" w:rsidRPr="00197F9E">
                <w:rPr>
                  <w:rStyle w:val="Hyperlink"/>
                </w:rPr>
                <w:t>Link</w:t>
              </w:r>
            </w:hyperlink>
          </w:p>
        </w:tc>
      </w:tr>
    </w:tbl>
    <w:p w14:paraId="174D6FD9" w14:textId="77777777" w:rsidR="008B3E31" w:rsidRPr="008B3E31" w:rsidRDefault="008B3E31" w:rsidP="008B3E31">
      <w:pPr>
        <w:rPr>
          <w:lang w:val="en-US"/>
        </w:rPr>
      </w:pPr>
    </w:p>
    <w:p w14:paraId="59D9A4A6" w14:textId="77777777" w:rsidR="00B415D2" w:rsidRDefault="00B415D2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196BD6EF" w14:textId="718D6E9E" w:rsidR="007163B9" w:rsidRDefault="007163B9" w:rsidP="00E52C42">
      <w:pPr>
        <w:pStyle w:val="Heading1"/>
      </w:pPr>
      <w:r>
        <w:lastRenderedPageBreak/>
        <w:t>Requirements</w:t>
      </w:r>
    </w:p>
    <w:p w14:paraId="3726DC84" w14:textId="77777777" w:rsidR="00CD4D9D" w:rsidRDefault="00CD4D9D" w:rsidP="00CD4D9D">
      <w:pPr>
        <w:pStyle w:val="Heading2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CD4D9D" w:rsidRPr="00340953" w14:paraId="74285414" w14:textId="77777777" w:rsidTr="30972592">
        <w:tc>
          <w:tcPr>
            <w:tcW w:w="704" w:type="dxa"/>
          </w:tcPr>
          <w:p w14:paraId="68E68194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6E05EB7F" w14:textId="73610165" w:rsidR="00CD4D9D" w:rsidRPr="00340953" w:rsidRDefault="000F6CF1" w:rsidP="003A0562">
            <w:pPr>
              <w:rPr>
                <w:lang w:val="en-US"/>
              </w:rPr>
            </w:pPr>
            <w:r>
              <w:rPr>
                <w:lang w:val="en-US"/>
              </w:rPr>
              <w:t xml:space="preserve">The device must </w:t>
            </w:r>
            <w:r w:rsidR="006D0DD4">
              <w:rPr>
                <w:lang w:val="en-US"/>
              </w:rPr>
              <w:t xml:space="preserve">make it easier to remove </w:t>
            </w:r>
            <w:r w:rsidR="001E7A14">
              <w:rPr>
                <w:lang w:val="en-US"/>
              </w:rPr>
              <w:t xml:space="preserve">items from </w:t>
            </w:r>
            <w:r w:rsidR="0052734C">
              <w:rPr>
                <w:lang w:val="en-US"/>
              </w:rPr>
              <w:t xml:space="preserve">blister packs </w:t>
            </w:r>
            <w:r w:rsidR="008034EE">
              <w:rPr>
                <w:lang w:val="en-US"/>
              </w:rPr>
              <w:t xml:space="preserve">by reducing the required dexterity </w:t>
            </w:r>
            <w:r w:rsidR="00DA75A1">
              <w:rPr>
                <w:lang w:val="en-US"/>
              </w:rPr>
              <w:t>or required force or both.</w:t>
            </w:r>
          </w:p>
        </w:tc>
      </w:tr>
      <w:tr w:rsidR="00B415D2" w:rsidRPr="00340953" w14:paraId="07570844" w14:textId="77777777" w:rsidTr="30972592">
        <w:tc>
          <w:tcPr>
            <w:tcW w:w="704" w:type="dxa"/>
          </w:tcPr>
          <w:p w14:paraId="11B176D4" w14:textId="4B9E8A56" w:rsidR="00B415D2" w:rsidRPr="00340953" w:rsidRDefault="00B415D2" w:rsidP="003A0562">
            <w:pPr>
              <w:rPr>
                <w:lang w:val="en-US"/>
              </w:rPr>
            </w:pPr>
            <w:r>
              <w:rPr>
                <w:lang w:val="en-US"/>
              </w:rPr>
              <w:t>G02</w:t>
            </w:r>
          </w:p>
        </w:tc>
        <w:tc>
          <w:tcPr>
            <w:tcW w:w="8646" w:type="dxa"/>
          </w:tcPr>
          <w:p w14:paraId="60285BCF" w14:textId="6642EF47" w:rsidR="00B415D2" w:rsidRDefault="00E30301" w:rsidP="003A0562">
            <w:pPr>
              <w:rPr>
                <w:lang w:val="en-US"/>
              </w:rPr>
            </w:pPr>
            <w:r>
              <w:rPr>
                <w:lang w:val="en-US"/>
              </w:rPr>
              <w:t>The device should work with a range of pill shapes and sizes.</w:t>
            </w:r>
          </w:p>
        </w:tc>
      </w:tr>
      <w:tr w:rsidR="00B415D2" w:rsidRPr="00340953" w14:paraId="74E7E65E" w14:textId="77777777" w:rsidTr="30972592">
        <w:tc>
          <w:tcPr>
            <w:tcW w:w="704" w:type="dxa"/>
          </w:tcPr>
          <w:p w14:paraId="701CAA03" w14:textId="49E182B9" w:rsidR="00B415D2" w:rsidRPr="00340953" w:rsidRDefault="004B545D" w:rsidP="003A0562">
            <w:pPr>
              <w:rPr>
                <w:lang w:val="en-US"/>
              </w:rPr>
            </w:pPr>
            <w:r>
              <w:rPr>
                <w:lang w:val="en-US"/>
              </w:rPr>
              <w:t>G03</w:t>
            </w:r>
          </w:p>
        </w:tc>
        <w:tc>
          <w:tcPr>
            <w:tcW w:w="8646" w:type="dxa"/>
          </w:tcPr>
          <w:p w14:paraId="16B33AEA" w14:textId="72E47287" w:rsidR="00B415D2" w:rsidRDefault="05EB5F1C" w:rsidP="003A0562">
            <w:pPr>
              <w:rPr>
                <w:lang w:val="en-US"/>
              </w:rPr>
            </w:pPr>
            <w:r w:rsidRPr="30972592">
              <w:rPr>
                <w:lang w:val="en-US"/>
              </w:rPr>
              <w:t xml:space="preserve">The device should make it less likely to </w:t>
            </w:r>
            <w:ins w:id="0" w:author="Erik Steinthorson" w:date="2023-03-09T20:51:00Z">
              <w:r w:rsidR="2D19CF83" w:rsidRPr="30972592">
                <w:rPr>
                  <w:lang w:val="en-US"/>
                </w:rPr>
                <w:t>lose</w:t>
              </w:r>
            </w:ins>
            <w:r w:rsidRPr="30972592">
              <w:rPr>
                <w:lang w:val="en-US"/>
              </w:rPr>
              <w:t xml:space="preserve"> the pill.</w:t>
            </w:r>
          </w:p>
        </w:tc>
      </w:tr>
    </w:tbl>
    <w:p w14:paraId="4C56B4D1" w14:textId="77777777" w:rsidR="00CD4D9D" w:rsidRDefault="00CD4D9D" w:rsidP="00CD4D9D">
      <w:pPr>
        <w:pStyle w:val="Heading2"/>
      </w:pPr>
      <w:r>
        <w:t>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"/>
        <w:gridCol w:w="8809"/>
      </w:tblGrid>
      <w:tr w:rsidR="00CD4D9D" w:rsidRPr="008B5CDF" w14:paraId="2C0D29E8" w14:textId="77777777" w:rsidTr="001D30B9">
        <w:tc>
          <w:tcPr>
            <w:tcW w:w="541" w:type="dxa"/>
          </w:tcPr>
          <w:p w14:paraId="3563910A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809" w:type="dxa"/>
          </w:tcPr>
          <w:p w14:paraId="47C001AD" w14:textId="62A8C541" w:rsidR="00CD4D9D" w:rsidRPr="008B5CDF" w:rsidRDefault="002948D6" w:rsidP="003A0562">
            <w:r>
              <w:t xml:space="preserve">The </w:t>
            </w:r>
            <w:r w:rsidR="003357C8">
              <w:t xml:space="preserve">device </w:t>
            </w:r>
            <w:r w:rsidR="005A2B6B">
              <w:t>must</w:t>
            </w:r>
            <w:r w:rsidR="00B137F1">
              <w:t xml:space="preserve"> </w:t>
            </w:r>
            <w:r w:rsidR="003357C8">
              <w:t xml:space="preserve">be </w:t>
            </w:r>
            <w:r w:rsidR="00860F02">
              <w:t>opera</w:t>
            </w:r>
            <w:r w:rsidR="00670AF7">
              <w:t>ble</w:t>
            </w:r>
            <w:r w:rsidR="00860F02">
              <w:t xml:space="preserve"> with one hand</w:t>
            </w:r>
            <w:r w:rsidR="00B137F1">
              <w:t>.</w:t>
            </w:r>
          </w:p>
        </w:tc>
      </w:tr>
      <w:tr w:rsidR="00CD4D9D" w:rsidRPr="008B5CDF" w14:paraId="321E6EDE" w14:textId="77777777" w:rsidTr="001D30B9">
        <w:tc>
          <w:tcPr>
            <w:tcW w:w="541" w:type="dxa"/>
          </w:tcPr>
          <w:p w14:paraId="100D7DE1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2</w:t>
            </w:r>
          </w:p>
        </w:tc>
        <w:tc>
          <w:tcPr>
            <w:tcW w:w="8809" w:type="dxa"/>
          </w:tcPr>
          <w:p w14:paraId="70A2D6FC" w14:textId="525FD570" w:rsidR="00CD4D9D" w:rsidRPr="008B5CDF" w:rsidRDefault="00860F02" w:rsidP="003A0562">
            <w:r>
              <w:t xml:space="preserve">The device should allow for opening blister packs using </w:t>
            </w:r>
            <w:r w:rsidR="00BF2317">
              <w:t xml:space="preserve">force generated by </w:t>
            </w:r>
            <w:r>
              <w:t>the whole hand</w:t>
            </w:r>
            <w:r w:rsidR="00B137F1">
              <w:t>.</w:t>
            </w:r>
          </w:p>
        </w:tc>
      </w:tr>
      <w:tr w:rsidR="00CD4D9D" w:rsidRPr="008B5CDF" w14:paraId="468B3B25" w14:textId="77777777" w:rsidTr="001D30B9">
        <w:tc>
          <w:tcPr>
            <w:tcW w:w="541" w:type="dxa"/>
          </w:tcPr>
          <w:p w14:paraId="54901516" w14:textId="77777777" w:rsidR="00CD4D9D" w:rsidRPr="008B5CDF" w:rsidRDefault="00CD4D9D" w:rsidP="003A0562">
            <w:r w:rsidRPr="008B5CDF">
              <w:t>F</w:t>
            </w:r>
            <w:r>
              <w:t>0</w:t>
            </w:r>
            <w:r w:rsidRPr="008B5CDF">
              <w:t>3</w:t>
            </w:r>
          </w:p>
        </w:tc>
        <w:tc>
          <w:tcPr>
            <w:tcW w:w="8809" w:type="dxa"/>
          </w:tcPr>
          <w:p w14:paraId="3685D00C" w14:textId="518A165D" w:rsidR="00CD4D9D" w:rsidRPr="008B5CDF" w:rsidRDefault="00860F02" w:rsidP="003A0562">
            <w:r>
              <w:t>The device should allow for opening blister packs with minimal force</w:t>
            </w:r>
          </w:p>
        </w:tc>
      </w:tr>
      <w:tr w:rsidR="002F5034" w:rsidRPr="008B5CDF" w14:paraId="17D34765" w14:textId="77777777" w:rsidTr="001D30B9">
        <w:tc>
          <w:tcPr>
            <w:tcW w:w="541" w:type="dxa"/>
          </w:tcPr>
          <w:p w14:paraId="5631797B" w14:textId="58390540" w:rsidR="002F5034" w:rsidRPr="008B5CDF" w:rsidRDefault="002F5034" w:rsidP="003A0562">
            <w:r>
              <w:t xml:space="preserve">F04 </w:t>
            </w:r>
          </w:p>
        </w:tc>
        <w:tc>
          <w:tcPr>
            <w:tcW w:w="8809" w:type="dxa"/>
          </w:tcPr>
          <w:p w14:paraId="430E54AD" w14:textId="0EFB3553" w:rsidR="002F5034" w:rsidRDefault="002F5034" w:rsidP="003A0562">
            <w:r>
              <w:t>The device must have a means from preventing the pill from getting lost.</w:t>
            </w:r>
          </w:p>
        </w:tc>
      </w:tr>
      <w:tr w:rsidR="004B545D" w:rsidRPr="008B5CDF" w14:paraId="5763D3FF" w14:textId="77777777" w:rsidTr="001D30B9">
        <w:tc>
          <w:tcPr>
            <w:tcW w:w="541" w:type="dxa"/>
          </w:tcPr>
          <w:p w14:paraId="3E2794B5" w14:textId="33C17822" w:rsidR="004B545D" w:rsidRDefault="004B545D" w:rsidP="003A0562">
            <w:r>
              <w:t>F05</w:t>
            </w:r>
          </w:p>
        </w:tc>
        <w:tc>
          <w:tcPr>
            <w:tcW w:w="8809" w:type="dxa"/>
          </w:tcPr>
          <w:p w14:paraId="0F80B31B" w14:textId="3FADAC2E" w:rsidR="004B545D" w:rsidRDefault="004B545D" w:rsidP="003A0562">
            <w:r>
              <w:t xml:space="preserve">The device must </w:t>
            </w:r>
            <w:r w:rsidR="00B625AE">
              <w:t>provide enable the user to easily retrieve the pill after its removed from the blister pack.</w:t>
            </w:r>
          </w:p>
        </w:tc>
      </w:tr>
      <w:tr w:rsidR="00790372" w:rsidRPr="008B5CDF" w14:paraId="0623C21B" w14:textId="77777777" w:rsidTr="001D30B9">
        <w:tc>
          <w:tcPr>
            <w:tcW w:w="541" w:type="dxa"/>
          </w:tcPr>
          <w:p w14:paraId="62705B5B" w14:textId="5BFD1841" w:rsidR="00790372" w:rsidRDefault="00955ED6" w:rsidP="003A0562">
            <w:r>
              <w:t>F06</w:t>
            </w:r>
          </w:p>
        </w:tc>
        <w:tc>
          <w:tcPr>
            <w:tcW w:w="8809" w:type="dxa"/>
          </w:tcPr>
          <w:p w14:paraId="0B6D9618" w14:textId="27DB27A0" w:rsidR="00790372" w:rsidRDefault="00790372" w:rsidP="003A0562">
            <w:r>
              <w:t>(Range of pill sizes)</w:t>
            </w:r>
          </w:p>
        </w:tc>
      </w:tr>
      <w:tr w:rsidR="00790372" w:rsidRPr="008B5CDF" w14:paraId="50CB9E45" w14:textId="77777777" w:rsidTr="001D30B9">
        <w:tc>
          <w:tcPr>
            <w:tcW w:w="541" w:type="dxa"/>
          </w:tcPr>
          <w:p w14:paraId="55CAD32A" w14:textId="2AE9429A" w:rsidR="00790372" w:rsidRDefault="00955ED6" w:rsidP="003A0562">
            <w:r>
              <w:t>F07</w:t>
            </w:r>
          </w:p>
        </w:tc>
        <w:tc>
          <w:tcPr>
            <w:tcW w:w="8809" w:type="dxa"/>
          </w:tcPr>
          <w:p w14:paraId="6113D47D" w14:textId="38612C48" w:rsidR="000B7000" w:rsidRDefault="00CF2FAB" w:rsidP="003A0562">
            <w:r>
              <w:t xml:space="preserve">(Number of </w:t>
            </w:r>
            <w:r w:rsidR="000B7000">
              <w:t>cycles to failure)</w:t>
            </w:r>
          </w:p>
        </w:tc>
      </w:tr>
    </w:tbl>
    <w:p w14:paraId="6668CBA9" w14:textId="77777777" w:rsidR="00CD4D9D" w:rsidRDefault="00CD4D9D" w:rsidP="00CD4D9D"/>
    <w:p w14:paraId="5D5A0EB3" w14:textId="77777777" w:rsidR="00CD4D9D" w:rsidRDefault="00CD4D9D" w:rsidP="00CD4D9D">
      <w:pPr>
        <w:pStyle w:val="Heading2"/>
      </w:pPr>
      <w:r>
        <w:t>Non-functional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"/>
        <w:gridCol w:w="8667"/>
      </w:tblGrid>
      <w:tr w:rsidR="00CD4D9D" w:rsidRPr="008B5CDF" w14:paraId="5C11D60B" w14:textId="77777777" w:rsidTr="003A0562">
        <w:tc>
          <w:tcPr>
            <w:tcW w:w="683" w:type="dxa"/>
          </w:tcPr>
          <w:p w14:paraId="62F2CFFA" w14:textId="77777777" w:rsidR="00CD4D9D" w:rsidRPr="008B5CDF" w:rsidRDefault="00CD4D9D" w:rsidP="003A0562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667" w:type="dxa"/>
          </w:tcPr>
          <w:p w14:paraId="182199B1" w14:textId="5D1F278A" w:rsidR="00CD4D9D" w:rsidRPr="008B5CDF" w:rsidRDefault="00860F02" w:rsidP="003A0562">
            <w:r>
              <w:t xml:space="preserve">The device </w:t>
            </w:r>
            <w:r w:rsidR="006920C1">
              <w:t xml:space="preserve">should </w:t>
            </w:r>
            <w:r>
              <w:t>be printable with no supports</w:t>
            </w:r>
          </w:p>
        </w:tc>
      </w:tr>
    </w:tbl>
    <w:p w14:paraId="19A61246" w14:textId="77777777" w:rsidR="00CD4D9D" w:rsidRDefault="00CD4D9D" w:rsidP="00CD4D9D"/>
    <w:p w14:paraId="1317C9F8" w14:textId="77777777" w:rsidR="00CD4D9D" w:rsidRDefault="00CD4D9D" w:rsidP="00CD4D9D">
      <w:pPr>
        <w:pStyle w:val="Heading2"/>
      </w:pPr>
      <w: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8793"/>
      </w:tblGrid>
      <w:tr w:rsidR="00CD4D9D" w:rsidRPr="008B5CDF" w14:paraId="43CC1AE3" w14:textId="77777777" w:rsidTr="003A0562">
        <w:tc>
          <w:tcPr>
            <w:tcW w:w="557" w:type="dxa"/>
          </w:tcPr>
          <w:p w14:paraId="12ABEDF6" w14:textId="77777777" w:rsidR="00CD4D9D" w:rsidRPr="008B5CDF" w:rsidRDefault="00CD4D9D" w:rsidP="003A0562">
            <w:r>
              <w:t>C0</w:t>
            </w:r>
            <w:r w:rsidRPr="008B5CDF">
              <w:t>1</w:t>
            </w:r>
          </w:p>
        </w:tc>
        <w:tc>
          <w:tcPr>
            <w:tcW w:w="8793" w:type="dxa"/>
          </w:tcPr>
          <w:p w14:paraId="68D4B90D" w14:textId="2738D42F" w:rsidR="00CD4D9D" w:rsidRPr="008B5CDF" w:rsidRDefault="000E0197" w:rsidP="003A0562">
            <w:r>
              <w:t>Should</w:t>
            </w:r>
            <w:r w:rsidR="0075399B">
              <w:t xml:space="preserve"> be entirely 3D printed</w:t>
            </w:r>
          </w:p>
        </w:tc>
      </w:tr>
    </w:tbl>
    <w:p w14:paraId="3DE4F0A0" w14:textId="39FE5781" w:rsidR="00B169A1" w:rsidRDefault="00670AF7" w:rsidP="00E52C42">
      <w:pPr>
        <w:pStyle w:val="Heading1"/>
      </w:pPr>
      <w:r>
        <w:t>Existing Devices</w:t>
      </w:r>
    </w:p>
    <w:p w14:paraId="068CBF92" w14:textId="37EF684A" w:rsidR="00A940D5" w:rsidRDefault="00A940D5" w:rsidP="00A940D5">
      <w:pPr>
        <w:pStyle w:val="Heading2"/>
        <w:rPr>
          <w:lang w:val="en-US"/>
        </w:rPr>
      </w:pPr>
      <w:r>
        <w:rPr>
          <w:lang w:val="en-US"/>
        </w:rPr>
        <w:t>Pill Release for Blister Packs</w:t>
      </w:r>
    </w:p>
    <w:p w14:paraId="18F9B3F5" w14:textId="3E7FAA30" w:rsidR="00A940D5" w:rsidRDefault="00000000" w:rsidP="00A940D5">
      <w:pPr>
        <w:rPr>
          <w:lang w:val="en-US"/>
        </w:rPr>
      </w:pPr>
      <w:hyperlink r:id="rId39" w:history="1">
        <w:r w:rsidR="00A940D5" w:rsidRPr="00195953">
          <w:rPr>
            <w:rStyle w:val="Hyperlink"/>
            <w:lang w:val="en-US"/>
          </w:rPr>
          <w:t>https://www.thingiverse.com/thing:5572151</w:t>
        </w:r>
      </w:hyperlink>
    </w:p>
    <w:p w14:paraId="4B8017B2" w14:textId="5A5FBD48" w:rsidR="00A940D5" w:rsidRDefault="00EA49C2" w:rsidP="00A940D5">
      <w:pPr>
        <w:rPr>
          <w:lang w:val="en-US"/>
        </w:rPr>
      </w:pPr>
      <w:r w:rsidRPr="00EA49C2">
        <w:rPr>
          <w:noProof/>
          <w:lang w:val="en-US"/>
        </w:rPr>
        <w:lastRenderedPageBreak/>
        <w:drawing>
          <wp:inline distT="0" distB="0" distL="0" distR="0" wp14:anchorId="25ED4F3F" wp14:editId="64C525A8">
            <wp:extent cx="2110154" cy="2258756"/>
            <wp:effectExtent l="0" t="0" r="4445" b="8255"/>
            <wp:docPr id="22" name="Picture 22" descr="A picture containing cup, indoor, black, table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up, indoor, black, tablewar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2451" cy="22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B28" w14:textId="0DA020CD" w:rsidR="008900E1" w:rsidRDefault="008900E1" w:rsidP="008900E1">
      <w:pPr>
        <w:rPr>
          <w:lang w:val="en-US"/>
        </w:rPr>
      </w:pPr>
      <w:r>
        <w:rPr>
          <w:lang w:val="en-US"/>
        </w:rPr>
        <w:t xml:space="preserve">Author: </w:t>
      </w:r>
      <w:r w:rsidR="00C821E0">
        <w:rPr>
          <w:lang w:val="en-US"/>
        </w:rPr>
        <w:t>Elppa8</w:t>
      </w:r>
    </w:p>
    <w:p w14:paraId="61E2C1B5" w14:textId="322AD789" w:rsidR="008900E1" w:rsidRDefault="008900E1" w:rsidP="008900E1">
      <w:pPr>
        <w:rPr>
          <w:lang w:val="en-US"/>
        </w:rPr>
      </w:pPr>
      <w:r>
        <w:rPr>
          <w:lang w:val="en-US"/>
        </w:rPr>
        <w:t xml:space="preserve">License: </w:t>
      </w:r>
      <w:r w:rsidR="003E73E7" w:rsidRPr="003E73E7">
        <w:t>Creative Commons - Attribution</w:t>
      </w:r>
    </w:p>
    <w:p w14:paraId="532E3756" w14:textId="7703AA78" w:rsidR="008900E1" w:rsidRDefault="008900E1" w:rsidP="008900E1">
      <w:pPr>
        <w:rPr>
          <w:lang w:val="en-US"/>
        </w:rPr>
      </w:pPr>
      <w:r>
        <w:rPr>
          <w:lang w:val="en-US"/>
        </w:rPr>
        <w:t xml:space="preserve">Cost: </w:t>
      </w:r>
      <w:r w:rsidR="0067646A">
        <w:rPr>
          <w:lang w:val="en-US"/>
        </w:rPr>
        <w:t>12g of filament</w:t>
      </w:r>
    </w:p>
    <w:p w14:paraId="2F0DBE60" w14:textId="54FBBF49" w:rsidR="008900E1" w:rsidRDefault="008900E1" w:rsidP="008900E1">
      <w:pPr>
        <w:rPr>
          <w:lang w:val="en-US"/>
        </w:rPr>
      </w:pPr>
      <w:r>
        <w:rPr>
          <w:lang w:val="en-US"/>
        </w:rPr>
        <w:t>Print Time:</w:t>
      </w:r>
      <w:r w:rsidR="0067646A">
        <w:rPr>
          <w:lang w:val="en-US"/>
        </w:rPr>
        <w:t xml:space="preserve"> 1h40min</w:t>
      </w:r>
    </w:p>
    <w:p w14:paraId="3D4D4470" w14:textId="77777777" w:rsidR="008900E1" w:rsidRDefault="008900E1" w:rsidP="008900E1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5847552D" w14:textId="3D6E6EE7" w:rsidR="008900E1" w:rsidRDefault="006F54E7" w:rsidP="008900E1">
      <w:pPr>
        <w:rPr>
          <w:lang w:val="en-US"/>
        </w:rPr>
      </w:pPr>
      <w:r>
        <w:rPr>
          <w:lang w:val="en-US"/>
        </w:rPr>
        <w:t xml:space="preserve">A cup </w:t>
      </w:r>
      <w:r w:rsidR="000A20F0">
        <w:rPr>
          <w:lang w:val="en-US"/>
        </w:rPr>
        <w:t xml:space="preserve">with a large fin coming out of the </w:t>
      </w:r>
      <w:proofErr w:type="spellStart"/>
      <w:r w:rsidR="000A20F0">
        <w:rPr>
          <w:lang w:val="en-US"/>
        </w:rPr>
        <w:t>centre</w:t>
      </w:r>
      <w:proofErr w:type="spellEnd"/>
      <w:r w:rsidR="000A20F0">
        <w:rPr>
          <w:lang w:val="en-US"/>
        </w:rPr>
        <w:t xml:space="preserve">. </w:t>
      </w:r>
      <w:r w:rsidR="00B27E64">
        <w:rPr>
          <w:lang w:val="en-US"/>
        </w:rPr>
        <w:t>The fin can be used to remove the pill from the pack, which then falls into the cup.</w:t>
      </w:r>
    </w:p>
    <w:p w14:paraId="439B8D0B" w14:textId="77777777" w:rsidR="008900E1" w:rsidRDefault="008900E1" w:rsidP="008900E1">
      <w:pPr>
        <w:pStyle w:val="Heading3"/>
        <w:rPr>
          <w:lang w:val="en-US"/>
        </w:rPr>
      </w:pPr>
      <w:r>
        <w:rPr>
          <w:lang w:val="en-US"/>
        </w:rPr>
        <w:t>Print Testing</w:t>
      </w:r>
    </w:p>
    <w:p w14:paraId="29F369E2" w14:textId="78ADC7C5" w:rsidR="00E70F12" w:rsidRPr="00E70F12" w:rsidRDefault="00A71831" w:rsidP="00E70F12">
      <w:pPr>
        <w:rPr>
          <w:lang w:val="en-US"/>
        </w:rPr>
      </w:pPr>
      <w:r>
        <w:rPr>
          <w:lang w:val="en-US"/>
        </w:rPr>
        <w:t>Device printed easily with no supports</w:t>
      </w:r>
    </w:p>
    <w:p w14:paraId="417EB5D7" w14:textId="77777777" w:rsidR="008900E1" w:rsidRDefault="008900E1" w:rsidP="008900E1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64384F44" w14:textId="29FECDC0" w:rsidR="00E70F12" w:rsidRPr="00E70F12" w:rsidRDefault="005A5EF9" w:rsidP="00E70F12">
      <w:pPr>
        <w:rPr>
          <w:lang w:val="en-US"/>
        </w:rPr>
      </w:pPr>
      <w:r>
        <w:rPr>
          <w:lang w:val="en-US"/>
        </w:rPr>
        <w:t>Unintuitive on how to use</w:t>
      </w:r>
      <w:r w:rsidR="00A44FBA">
        <w:rPr>
          <w:lang w:val="en-US"/>
        </w:rPr>
        <w:t>. Broke when opening a gum blister pack.</w:t>
      </w:r>
    </w:p>
    <w:p w14:paraId="3512C097" w14:textId="77777777" w:rsidR="008900E1" w:rsidRDefault="008900E1" w:rsidP="008900E1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22447619" w14:textId="00686410" w:rsidR="008900E1" w:rsidRPr="00A940D5" w:rsidRDefault="00A71831" w:rsidP="00A940D5">
      <w:pPr>
        <w:rPr>
          <w:lang w:val="en-US"/>
        </w:rPr>
      </w:pPr>
      <w:r>
        <w:rPr>
          <w:lang w:val="en-US"/>
        </w:rPr>
        <w:t>Fin can be improved to withstand more torque.</w:t>
      </w:r>
    </w:p>
    <w:p w14:paraId="1D3C7337" w14:textId="33C68F09" w:rsidR="00B169A1" w:rsidRDefault="00B169A1" w:rsidP="00670AF7">
      <w:pPr>
        <w:pStyle w:val="Heading2"/>
      </w:pPr>
      <w:r w:rsidRPr="00B169A1">
        <w:lastRenderedPageBreak/>
        <w:t>PILLIKAN - EASY TO PRINT PILL PUNCHER</w:t>
      </w:r>
    </w:p>
    <w:p w14:paraId="4F8D605C" w14:textId="49B2DA29" w:rsidR="00F244A1" w:rsidRPr="00F244A1" w:rsidRDefault="00F244A1" w:rsidP="00F244A1">
      <w:r>
        <w:rPr>
          <w:noProof/>
        </w:rPr>
        <w:drawing>
          <wp:inline distT="0" distB="0" distL="0" distR="0" wp14:anchorId="6D6838D3" wp14:editId="33E0BCC9">
            <wp:extent cx="2026920" cy="2168958"/>
            <wp:effectExtent l="0" t="0" r="0" b="3175"/>
            <wp:docPr id="2" name="Picture 2" descr="A picture containing person, indoor, hand, pie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, indoor, hand, pie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1193" cy="21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EDE" w14:textId="6BEF27FD" w:rsidR="00B91F52" w:rsidRDefault="00B91F52" w:rsidP="00B91F52">
      <w:pPr>
        <w:rPr>
          <w:lang w:val="en-US"/>
        </w:rPr>
      </w:pPr>
      <w:r>
        <w:rPr>
          <w:lang w:val="en-US"/>
        </w:rPr>
        <w:t xml:space="preserve">This design is comprised of a single 3D printed piece. It utilizes a flexure hinge. The pill is pushed into a compartment oriented towards the side of the device. </w:t>
      </w:r>
    </w:p>
    <w:p w14:paraId="30EAD17C" w14:textId="34F3D9BA" w:rsidR="00C93C55" w:rsidRDefault="00C93C55" w:rsidP="00B169A1">
      <w:pPr>
        <w:rPr>
          <w:lang w:val="en-US"/>
        </w:rPr>
      </w:pPr>
      <w:r>
        <w:rPr>
          <w:lang w:val="en-US"/>
        </w:rPr>
        <w:t xml:space="preserve">Author: </w:t>
      </w:r>
      <w:proofErr w:type="spellStart"/>
      <w:r w:rsidR="009F00DB" w:rsidRPr="009F00DB">
        <w:rPr>
          <w:lang w:val="en-US"/>
        </w:rPr>
        <w:t>Brignetti</w:t>
      </w:r>
      <w:proofErr w:type="spellEnd"/>
      <w:r w:rsidR="009F00DB">
        <w:rPr>
          <w:lang w:val="en-US"/>
        </w:rPr>
        <w:t xml:space="preserve"> </w:t>
      </w:r>
      <w:proofErr w:type="spellStart"/>
      <w:r w:rsidR="009F00DB" w:rsidRPr="009F00DB">
        <w:rPr>
          <w:lang w:val="en-US"/>
        </w:rPr>
        <w:t>Longoni</w:t>
      </w:r>
      <w:proofErr w:type="spellEnd"/>
    </w:p>
    <w:p w14:paraId="464BC18F" w14:textId="44D12CE8" w:rsidR="00C93C55" w:rsidRDefault="00C93C55" w:rsidP="00B169A1">
      <w:pPr>
        <w:rPr>
          <w:lang w:val="en-US"/>
        </w:rPr>
      </w:pPr>
      <w:r>
        <w:rPr>
          <w:lang w:val="en-US"/>
        </w:rPr>
        <w:t>License:</w:t>
      </w:r>
      <w:r w:rsidR="001F1796">
        <w:rPr>
          <w:lang w:val="en-US"/>
        </w:rPr>
        <w:t xml:space="preserve"> C</w:t>
      </w:r>
      <w:r w:rsidR="00C14708">
        <w:rPr>
          <w:lang w:val="en-US"/>
        </w:rPr>
        <w:t>reative Commons Attribution</w:t>
      </w:r>
      <w:r>
        <w:rPr>
          <w:lang w:val="en-US"/>
        </w:rPr>
        <w:t xml:space="preserve"> </w:t>
      </w:r>
    </w:p>
    <w:p w14:paraId="6F4D4F7A" w14:textId="76C500B6" w:rsidR="00C93C55" w:rsidRDefault="00C93C55" w:rsidP="00B169A1">
      <w:pPr>
        <w:rPr>
          <w:lang w:val="en-US"/>
        </w:rPr>
      </w:pPr>
      <w:r>
        <w:rPr>
          <w:lang w:val="en-US"/>
        </w:rPr>
        <w:t xml:space="preserve">Cost: </w:t>
      </w:r>
      <w:r w:rsidR="006B63C8">
        <w:rPr>
          <w:lang w:val="en-US"/>
        </w:rPr>
        <w:t>20g filament</w:t>
      </w:r>
      <w:r w:rsidR="00985319">
        <w:rPr>
          <w:lang w:val="en-US"/>
        </w:rPr>
        <w:t xml:space="preserve"> </w:t>
      </w:r>
    </w:p>
    <w:p w14:paraId="2F4A7D34" w14:textId="1D8B537C" w:rsidR="00C93C55" w:rsidRDefault="00C93C55" w:rsidP="00B169A1">
      <w:pPr>
        <w:rPr>
          <w:lang w:val="en-US"/>
        </w:rPr>
      </w:pPr>
      <w:r>
        <w:rPr>
          <w:lang w:val="en-US"/>
        </w:rPr>
        <w:t>Print Time:</w:t>
      </w:r>
      <w:r w:rsidR="001F1796">
        <w:rPr>
          <w:lang w:val="en-US"/>
        </w:rPr>
        <w:t xml:space="preserve"> </w:t>
      </w:r>
      <w:r w:rsidR="009301C4">
        <w:rPr>
          <w:lang w:val="en-US"/>
        </w:rPr>
        <w:t>3h22min</w:t>
      </w:r>
    </w:p>
    <w:p w14:paraId="7A4A9195" w14:textId="2DA06F65" w:rsidR="00B169A1" w:rsidRDefault="00B169A1" w:rsidP="00670AF7">
      <w:pPr>
        <w:pStyle w:val="Heading3"/>
        <w:rPr>
          <w:lang w:val="en-US"/>
        </w:rPr>
      </w:pPr>
      <w:r>
        <w:rPr>
          <w:lang w:val="en-US"/>
        </w:rPr>
        <w:t>Print Testing</w:t>
      </w:r>
    </w:p>
    <w:p w14:paraId="707D1D8B" w14:textId="1806A475" w:rsidR="00B5455B" w:rsidRPr="00B5455B" w:rsidRDefault="00B5455B" w:rsidP="00B5455B">
      <w:pPr>
        <w:rPr>
          <w:lang w:val="en-US"/>
        </w:rPr>
      </w:pPr>
      <w:r>
        <w:rPr>
          <w:lang w:val="en-US"/>
        </w:rPr>
        <w:t>The print was tested on its side with no supports and printed with no issues</w:t>
      </w:r>
    </w:p>
    <w:p w14:paraId="5E3208F0" w14:textId="6E7BE20D" w:rsidR="00B169A1" w:rsidRDefault="00B169A1" w:rsidP="00670AF7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166EB2A1" w14:textId="0CA85E0F" w:rsidR="009301C4" w:rsidRDefault="009301C4" w:rsidP="009301C4">
      <w:pPr>
        <w:rPr>
          <w:lang w:val="en-US"/>
        </w:rPr>
      </w:pPr>
      <w:r>
        <w:rPr>
          <w:lang w:val="en-US"/>
        </w:rPr>
        <w:t xml:space="preserve">Device was used to </w:t>
      </w:r>
      <w:r w:rsidR="00563F5E">
        <w:rPr>
          <w:lang w:val="en-US"/>
        </w:rPr>
        <w:t>open a Day-</w:t>
      </w:r>
      <w:proofErr w:type="spellStart"/>
      <w:r w:rsidR="00563F5E">
        <w:rPr>
          <w:lang w:val="en-US"/>
        </w:rPr>
        <w:t>Quil</w:t>
      </w:r>
      <w:proofErr w:type="spellEnd"/>
      <w:r w:rsidR="00563F5E">
        <w:rPr>
          <w:lang w:val="en-US"/>
        </w:rPr>
        <w:t xml:space="preserve"> Pack and a gum package, as those were the only blister packs on hand. </w:t>
      </w:r>
      <w:r w:rsidR="009F1B10">
        <w:rPr>
          <w:lang w:val="en-US"/>
        </w:rPr>
        <w:t xml:space="preserve">It was found that </w:t>
      </w:r>
      <w:r w:rsidR="006504F9">
        <w:rPr>
          <w:lang w:val="en-US"/>
        </w:rPr>
        <w:t>both packages were too large to fit through the hole on the print.</w:t>
      </w:r>
    </w:p>
    <w:p w14:paraId="0D410BE1" w14:textId="3EA6F4BD" w:rsidR="00C248FD" w:rsidRPr="009301C4" w:rsidRDefault="000F5141" w:rsidP="009301C4">
      <w:pPr>
        <w:rPr>
          <w:lang w:val="en-US"/>
        </w:rPr>
      </w:pPr>
      <w:r>
        <w:rPr>
          <w:lang w:val="en-US"/>
        </w:rPr>
        <w:t>Closing force: ~150 gf</w:t>
      </w:r>
    </w:p>
    <w:p w14:paraId="79610096" w14:textId="324C2126" w:rsidR="00B169A1" w:rsidRDefault="00B169A1" w:rsidP="00670AF7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05E71D7F" w14:textId="0E935CEF" w:rsidR="00B169A1" w:rsidRDefault="006504F9" w:rsidP="006504F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Handle could be made stiffer to </w:t>
      </w:r>
      <w:r w:rsidR="00053BE3">
        <w:rPr>
          <w:lang w:val="en-US"/>
        </w:rPr>
        <w:t>transfer force better without bending</w:t>
      </w:r>
    </w:p>
    <w:p w14:paraId="35B2F5B5" w14:textId="77777777" w:rsidR="00B5455B" w:rsidRDefault="00053BE3" w:rsidP="006504F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handle could have a slight curve</w:t>
      </w:r>
      <w:r w:rsidR="00B5455B">
        <w:rPr>
          <w:lang w:val="en-US"/>
        </w:rPr>
        <w:t xml:space="preserve"> to make it fit the hand better</w:t>
      </w:r>
    </w:p>
    <w:p w14:paraId="265F89C5" w14:textId="77777777" w:rsidR="00B5455B" w:rsidRDefault="00B5455B" w:rsidP="006504F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Sharp edges can be made smoother</w:t>
      </w:r>
    </w:p>
    <w:p w14:paraId="0E6B7D1B" w14:textId="3FADB50E" w:rsidR="00053BE3" w:rsidRPr="006504F9" w:rsidRDefault="00B5455B" w:rsidP="006504F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Mouse ears can be added to prevent the print from peeling </w:t>
      </w:r>
    </w:p>
    <w:p w14:paraId="660587BF" w14:textId="108871C9" w:rsidR="00B26931" w:rsidRPr="00B26931" w:rsidRDefault="00C93C55" w:rsidP="00B26931">
      <w:pPr>
        <w:pStyle w:val="Heading2"/>
        <w:rPr>
          <w:b w:val="0"/>
          <w:bCs w:val="0"/>
          <w:color w:val="1C1946" w:themeColor="accent1" w:themeShade="BF"/>
          <w:sz w:val="28"/>
          <w:szCs w:val="28"/>
          <w:lang w:val="en-US"/>
        </w:rPr>
      </w:pPr>
      <w:r w:rsidRPr="00C93C55">
        <w:rPr>
          <w:color w:val="1C1946" w:themeColor="accent1" w:themeShade="BF"/>
          <w:sz w:val="28"/>
          <w:szCs w:val="28"/>
          <w:lang w:val="en-US"/>
        </w:rPr>
        <w:lastRenderedPageBreak/>
        <w:t xml:space="preserve">Blister pack opener </w:t>
      </w:r>
    </w:p>
    <w:p w14:paraId="40CEBB37" w14:textId="77777777" w:rsidR="00B26931" w:rsidRDefault="00B26931" w:rsidP="00B169A1">
      <w:pPr>
        <w:rPr>
          <w:lang w:val="en-US"/>
        </w:rPr>
      </w:pPr>
      <w:r>
        <w:rPr>
          <w:noProof/>
        </w:rPr>
        <w:drawing>
          <wp:inline distT="0" distB="0" distL="0" distR="0" wp14:anchorId="4A70E722" wp14:editId="726910ED">
            <wp:extent cx="3395351" cy="2484120"/>
            <wp:effectExtent l="0" t="0" r="0" b="0"/>
            <wp:docPr id="16" name="Picture 16" descr="A picture containing floor, blue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floor, blue, indo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0770" cy="24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202" w14:textId="14529FF2" w:rsidR="00B169A1" w:rsidRDefault="00B26931" w:rsidP="00B169A1">
      <w:pPr>
        <w:rPr>
          <w:lang w:val="en-US"/>
        </w:rPr>
      </w:pPr>
      <w:r>
        <w:rPr>
          <w:lang w:val="en-US"/>
        </w:rPr>
        <w:t xml:space="preserve"> </w:t>
      </w:r>
      <w:r w:rsidR="00B169A1">
        <w:rPr>
          <w:lang w:val="en-US"/>
        </w:rPr>
        <w:t>(Summary)</w:t>
      </w:r>
    </w:p>
    <w:p w14:paraId="41CF6E1E" w14:textId="19671F1D" w:rsidR="00C93C55" w:rsidRDefault="00C93C55" w:rsidP="00C93C55">
      <w:pPr>
        <w:rPr>
          <w:lang w:val="en-US"/>
        </w:rPr>
      </w:pPr>
      <w:r>
        <w:rPr>
          <w:lang w:val="en-US"/>
        </w:rPr>
        <w:t xml:space="preserve">Author: </w:t>
      </w:r>
      <w:r w:rsidR="003035ED">
        <w:rPr>
          <w:lang w:val="en-US"/>
        </w:rPr>
        <w:t>Joep Welling</w:t>
      </w:r>
    </w:p>
    <w:p w14:paraId="4DC04F09" w14:textId="6C0BA662" w:rsidR="00C93C55" w:rsidRDefault="00C93C55" w:rsidP="00C93C55">
      <w:pPr>
        <w:rPr>
          <w:lang w:val="en-US"/>
        </w:rPr>
      </w:pPr>
      <w:r>
        <w:rPr>
          <w:lang w:val="en-US"/>
        </w:rPr>
        <w:t xml:space="preserve">License: </w:t>
      </w:r>
      <w:r w:rsidR="004A454F" w:rsidRPr="004A454F">
        <w:t>Creative Commons - Attribution - Share Alike</w:t>
      </w:r>
    </w:p>
    <w:p w14:paraId="65A4F9D0" w14:textId="2427B0FC" w:rsidR="00C93C55" w:rsidRDefault="00C93C55" w:rsidP="00C93C55">
      <w:pPr>
        <w:rPr>
          <w:lang w:val="en-US"/>
        </w:rPr>
      </w:pPr>
      <w:r>
        <w:rPr>
          <w:lang w:val="en-US"/>
        </w:rPr>
        <w:t xml:space="preserve">Cost: </w:t>
      </w:r>
      <w:r w:rsidR="003A3082">
        <w:rPr>
          <w:lang w:val="en-US"/>
        </w:rPr>
        <w:t>32g of filament</w:t>
      </w:r>
      <w:r w:rsidR="00985319">
        <w:rPr>
          <w:lang w:val="en-US"/>
        </w:rPr>
        <w:t xml:space="preserve"> </w:t>
      </w:r>
    </w:p>
    <w:p w14:paraId="6976D9B9" w14:textId="4AF6D4E0" w:rsidR="00670AF7" w:rsidRPr="00327658" w:rsidRDefault="00C93C55" w:rsidP="00670AF7">
      <w:pPr>
        <w:rPr>
          <w:lang w:val="en-US"/>
        </w:rPr>
      </w:pPr>
      <w:r>
        <w:rPr>
          <w:lang w:val="en-US"/>
        </w:rPr>
        <w:t>Print Time:</w:t>
      </w:r>
      <w:r w:rsidR="003A3082">
        <w:rPr>
          <w:lang w:val="en-US"/>
        </w:rPr>
        <w:t xml:space="preserve"> 4h32min</w:t>
      </w:r>
    </w:p>
    <w:p w14:paraId="5F38A433" w14:textId="73D264ED" w:rsidR="00670AF7" w:rsidRDefault="00670AF7" w:rsidP="00670AF7">
      <w:pPr>
        <w:pStyle w:val="Heading2"/>
        <w:rPr>
          <w:b w:val="0"/>
          <w:bCs w:val="0"/>
          <w:color w:val="1C1946" w:themeColor="accent1" w:themeShade="BF"/>
          <w:sz w:val="28"/>
          <w:szCs w:val="28"/>
          <w:lang w:val="en-US"/>
        </w:rPr>
      </w:pPr>
      <w:r>
        <w:rPr>
          <w:b w:val="0"/>
          <w:bCs w:val="0"/>
          <w:color w:val="1C1946" w:themeColor="accent1" w:themeShade="BF"/>
          <w:sz w:val="28"/>
          <w:szCs w:val="28"/>
          <w:lang w:val="en-US"/>
        </w:rPr>
        <w:t>Pill Puncher</w:t>
      </w:r>
    </w:p>
    <w:p w14:paraId="365DF2F7" w14:textId="4D3EBBF5" w:rsidR="00516CF1" w:rsidRPr="00516CF1" w:rsidRDefault="00516CF1" w:rsidP="00516CF1">
      <w:pPr>
        <w:rPr>
          <w:lang w:val="en-US"/>
        </w:rPr>
      </w:pPr>
      <w:r>
        <w:rPr>
          <w:noProof/>
        </w:rPr>
        <w:drawing>
          <wp:inline distT="0" distB="0" distL="0" distR="0" wp14:anchorId="7ABD71C1" wp14:editId="50C1EB74">
            <wp:extent cx="2499360" cy="17794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2613" cy="17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ED38" w14:textId="6161295F" w:rsidR="00670AF7" w:rsidRDefault="00670AF7" w:rsidP="00670AF7">
      <w:pPr>
        <w:rPr>
          <w:lang w:val="en-US"/>
        </w:rPr>
      </w:pPr>
      <w:r>
        <w:rPr>
          <w:lang w:val="en-US"/>
        </w:rPr>
        <w:t xml:space="preserve">Author: </w:t>
      </w:r>
      <w:proofErr w:type="spellStart"/>
      <w:r w:rsidR="001E4304">
        <w:rPr>
          <w:lang w:val="en-US"/>
        </w:rPr>
        <w:t>Ivery</w:t>
      </w:r>
      <w:proofErr w:type="spellEnd"/>
      <w:r w:rsidR="001E4304">
        <w:rPr>
          <w:lang w:val="en-US"/>
        </w:rPr>
        <w:t xml:space="preserve"> </w:t>
      </w:r>
      <w:proofErr w:type="spellStart"/>
      <w:r w:rsidR="001E4304">
        <w:rPr>
          <w:lang w:val="en-US"/>
        </w:rPr>
        <w:t>Barel</w:t>
      </w:r>
      <w:proofErr w:type="spellEnd"/>
    </w:p>
    <w:p w14:paraId="086B6DBD" w14:textId="1736AA02" w:rsidR="00670AF7" w:rsidRDefault="00670AF7" w:rsidP="00670AF7">
      <w:pPr>
        <w:rPr>
          <w:lang w:val="en-US"/>
        </w:rPr>
      </w:pPr>
      <w:r>
        <w:rPr>
          <w:lang w:val="en-US"/>
        </w:rPr>
        <w:t xml:space="preserve">License: </w:t>
      </w:r>
      <w:r w:rsidR="00CF5E9C">
        <w:rPr>
          <w:lang w:val="en-US"/>
        </w:rPr>
        <w:t>CC-BY-NC-</w:t>
      </w:r>
      <w:r w:rsidR="00633DD9">
        <w:rPr>
          <w:lang w:val="en-US"/>
        </w:rPr>
        <w:t>ND</w:t>
      </w:r>
    </w:p>
    <w:p w14:paraId="1C5DB0D2" w14:textId="2CF8F956" w:rsidR="00670AF7" w:rsidRDefault="00670AF7" w:rsidP="00670AF7">
      <w:pPr>
        <w:rPr>
          <w:lang w:val="en-US"/>
        </w:rPr>
      </w:pPr>
      <w:r>
        <w:rPr>
          <w:lang w:val="en-US"/>
        </w:rPr>
        <w:t xml:space="preserve">Cost: </w:t>
      </w:r>
      <w:r w:rsidR="00250D7A">
        <w:rPr>
          <w:lang w:val="en-US"/>
        </w:rPr>
        <w:t>21</w:t>
      </w:r>
      <w:r w:rsidR="0085058A">
        <w:rPr>
          <w:lang w:val="en-US"/>
        </w:rPr>
        <w:t> </w:t>
      </w:r>
      <w:r w:rsidR="00250D7A">
        <w:rPr>
          <w:lang w:val="en-US"/>
        </w:rPr>
        <w:t>g of filament</w:t>
      </w:r>
    </w:p>
    <w:p w14:paraId="515534DD" w14:textId="70BCC508" w:rsidR="00670AF7" w:rsidRDefault="00670AF7" w:rsidP="00670AF7">
      <w:pPr>
        <w:rPr>
          <w:lang w:val="en-US"/>
        </w:rPr>
      </w:pPr>
      <w:r>
        <w:rPr>
          <w:lang w:val="en-US"/>
        </w:rPr>
        <w:t>Print Time:</w:t>
      </w:r>
      <w:r w:rsidR="00250D7A">
        <w:rPr>
          <w:lang w:val="en-US"/>
        </w:rPr>
        <w:t xml:space="preserve"> 3h11min</w:t>
      </w:r>
    </w:p>
    <w:p w14:paraId="06E40F50" w14:textId="77777777" w:rsidR="0029320F" w:rsidRDefault="0029320F" w:rsidP="0029320F">
      <w:pPr>
        <w:rPr>
          <w:lang w:val="en-US"/>
        </w:rPr>
      </w:pPr>
    </w:p>
    <w:p w14:paraId="6D94742F" w14:textId="77777777" w:rsidR="0029320F" w:rsidRDefault="0029320F" w:rsidP="0029320F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4CD9F48D" w14:textId="1565DF6A" w:rsidR="00670AF7" w:rsidRDefault="0029320F" w:rsidP="00670AF7">
      <w:pPr>
        <w:rPr>
          <w:lang w:val="en-US"/>
        </w:rPr>
      </w:pPr>
      <w:r>
        <w:rPr>
          <w:lang w:val="en-US"/>
        </w:rPr>
        <w:t>This design is comprised of a single 3D printed piece.</w:t>
      </w:r>
      <w:r w:rsidR="00F67AE2">
        <w:rPr>
          <w:lang w:val="en-US"/>
        </w:rPr>
        <w:t xml:space="preserve"> </w:t>
      </w:r>
      <w:r w:rsidR="0055512C">
        <w:rPr>
          <w:lang w:val="en-US"/>
        </w:rPr>
        <w:t>It utilizes a flexure hinge</w:t>
      </w:r>
      <w:r w:rsidR="00195549">
        <w:rPr>
          <w:lang w:val="en-US"/>
        </w:rPr>
        <w:t xml:space="preserve">. </w:t>
      </w:r>
      <w:r>
        <w:rPr>
          <w:lang w:val="en-US"/>
        </w:rPr>
        <w:t xml:space="preserve">The pill is pushed into a compartment oriented towards the front of the device. </w:t>
      </w:r>
    </w:p>
    <w:p w14:paraId="60879F23" w14:textId="77777777" w:rsidR="00670AF7" w:rsidRDefault="00670AF7" w:rsidP="00670AF7">
      <w:pPr>
        <w:pStyle w:val="Heading3"/>
        <w:rPr>
          <w:lang w:val="en-US"/>
        </w:rPr>
      </w:pPr>
      <w:r>
        <w:rPr>
          <w:lang w:val="en-US"/>
        </w:rPr>
        <w:t>Print Testing</w:t>
      </w:r>
    </w:p>
    <w:p w14:paraId="3DA462DF" w14:textId="64A84E29" w:rsidR="004A322A" w:rsidRPr="004A322A" w:rsidRDefault="004A322A" w:rsidP="004A322A">
      <w:pPr>
        <w:rPr>
          <w:lang w:val="en-US"/>
        </w:rPr>
      </w:pPr>
      <w:r>
        <w:rPr>
          <w:lang w:val="en-US"/>
        </w:rPr>
        <w:t>The print was tested on its side with no supports and printed with no issues</w:t>
      </w:r>
    </w:p>
    <w:p w14:paraId="4DF0DA5B" w14:textId="77777777" w:rsidR="00670AF7" w:rsidRDefault="00670AF7" w:rsidP="00670AF7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5CAC9EDA" w14:textId="2BDBB8A9" w:rsidR="001631F8" w:rsidRDefault="00985319" w:rsidP="001631F8">
      <w:pPr>
        <w:rPr>
          <w:lang w:val="en-US"/>
        </w:rPr>
      </w:pPr>
      <w:r>
        <w:rPr>
          <w:lang w:val="en-US"/>
        </w:rPr>
        <w:t>This design also tend to cause the pills to fly out of the pocket</w:t>
      </w:r>
      <w:r w:rsidR="00B74744">
        <w:rPr>
          <w:lang w:val="en-US"/>
        </w:rPr>
        <w:t xml:space="preserve"> and out the end of the device. Some users have reported that this design tends to crack where the pills come out.</w:t>
      </w:r>
    </w:p>
    <w:p w14:paraId="03601D84" w14:textId="4FFFBBCD" w:rsidR="000F5141" w:rsidRPr="009301C4" w:rsidRDefault="000F5141" w:rsidP="000F5141">
      <w:pPr>
        <w:rPr>
          <w:lang w:val="en-US"/>
        </w:rPr>
      </w:pPr>
      <w:r>
        <w:rPr>
          <w:lang w:val="en-US"/>
        </w:rPr>
        <w:t>Closing force: ~200 gf</w:t>
      </w:r>
    </w:p>
    <w:p w14:paraId="2BF5AA54" w14:textId="77777777" w:rsidR="00670AF7" w:rsidRPr="00B169A1" w:rsidRDefault="00670AF7" w:rsidP="00670AF7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588016E0" w14:textId="66F6A4F1" w:rsidR="00CA7A49" w:rsidRDefault="005C70A7">
      <w:pPr>
        <w:pStyle w:val="ListParagraph"/>
        <w:numPr>
          <w:ilvl w:val="0"/>
          <w:numId w:val="1"/>
        </w:numPr>
        <w:rPr>
          <w:lang w:val="en-US"/>
        </w:rPr>
      </w:pPr>
      <w:r w:rsidRPr="00CA7A49">
        <w:rPr>
          <w:lang w:val="en-US"/>
        </w:rPr>
        <w:t xml:space="preserve">The design </w:t>
      </w:r>
      <w:r w:rsidR="00AF7D27" w:rsidRPr="00CA7A49">
        <w:rPr>
          <w:lang w:val="en-US"/>
        </w:rPr>
        <w:t xml:space="preserve">has sharp </w:t>
      </w:r>
      <w:r w:rsidR="00CA7A49" w:rsidRPr="00CA7A49">
        <w:rPr>
          <w:lang w:val="en-US"/>
        </w:rPr>
        <w:t>corners along the handle and on the ends of the handle.</w:t>
      </w:r>
    </w:p>
    <w:p w14:paraId="0C052499" w14:textId="5DC7BCF7" w:rsidR="00CA7A49" w:rsidRPr="00CA7A49" w:rsidRDefault="001E40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pill compar</w:t>
      </w:r>
      <w:r w:rsidR="00E24855">
        <w:rPr>
          <w:lang w:val="en-US"/>
        </w:rPr>
        <w:t xml:space="preserve">tment section could </w:t>
      </w:r>
      <w:r w:rsidR="00BF2F9B">
        <w:rPr>
          <w:lang w:val="en-US"/>
        </w:rPr>
        <w:t>have additional material added to resist the force applied by the ejector and reduce the likelihood of cracking</w:t>
      </w:r>
    </w:p>
    <w:p w14:paraId="4019A749" w14:textId="51352856" w:rsidR="00BF2F9B" w:rsidRPr="00CA7A49" w:rsidRDefault="006621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handle portion may not be stiff enough, so that the device doesn’t work well unless the user applies force directly over the ejector pin. </w:t>
      </w:r>
      <w:r w:rsidR="00C130E9">
        <w:rPr>
          <w:lang w:val="en-US"/>
        </w:rPr>
        <w:t>A rib or additional material could be added to stiffen this section.</w:t>
      </w:r>
    </w:p>
    <w:p w14:paraId="52C109FC" w14:textId="006E9548" w:rsidR="00AB7F4D" w:rsidRPr="00CA7A49" w:rsidRDefault="00AB7F4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mouse ear to the end of the handle so the print is less likely to warp</w:t>
      </w:r>
    </w:p>
    <w:p w14:paraId="4C79A5AD" w14:textId="0B816CA5" w:rsidR="00633DD9" w:rsidRDefault="00633DD9" w:rsidP="00633DD9">
      <w:pPr>
        <w:pStyle w:val="Heading3"/>
        <w:rPr>
          <w:lang w:val="en-US"/>
        </w:rPr>
      </w:pPr>
      <w:r>
        <w:rPr>
          <w:lang w:val="en-US"/>
        </w:rPr>
        <w:t>Conclusion</w:t>
      </w:r>
    </w:p>
    <w:p w14:paraId="12AF03FC" w14:textId="77777777" w:rsidR="00670AF7" w:rsidRPr="00670AF7" w:rsidRDefault="00670AF7" w:rsidP="00670AF7">
      <w:pPr>
        <w:rPr>
          <w:lang w:val="en-US"/>
        </w:rPr>
      </w:pPr>
    </w:p>
    <w:p w14:paraId="30A0C723" w14:textId="7FC12F80" w:rsidR="008D6227" w:rsidRPr="00670AF7" w:rsidRDefault="008D6227" w:rsidP="008D6227">
      <w:pPr>
        <w:pStyle w:val="Heading2"/>
        <w:rPr>
          <w:lang w:val="en-US"/>
        </w:rPr>
      </w:pPr>
      <w:r w:rsidRPr="008D6227">
        <w:rPr>
          <w:lang w:val="en-US"/>
        </w:rPr>
        <w:t>Blister Pack Pill Popper</w:t>
      </w:r>
    </w:p>
    <w:p w14:paraId="60A8EB8C" w14:textId="1BADA727" w:rsidR="003B6A3A" w:rsidRDefault="00000000" w:rsidP="008D6227">
      <w:pPr>
        <w:rPr>
          <w:lang w:val="en-US"/>
        </w:rPr>
      </w:pPr>
      <w:hyperlink r:id="rId43" w:history="1">
        <w:r w:rsidR="008B19F5" w:rsidRPr="00603580">
          <w:rPr>
            <w:rStyle w:val="Hyperlink"/>
            <w:lang w:val="en-US"/>
          </w:rPr>
          <w:t>https://www.thingiverse.com/thing:2711263</w:t>
        </w:r>
      </w:hyperlink>
    </w:p>
    <w:p w14:paraId="7C8FCABA" w14:textId="2E0E0F61" w:rsidR="008B19F5" w:rsidRDefault="0034353E" w:rsidP="008D6227">
      <w:pPr>
        <w:rPr>
          <w:lang w:val="en-US"/>
        </w:rPr>
      </w:pPr>
      <w:r>
        <w:rPr>
          <w:noProof/>
        </w:rPr>
        <w:drawing>
          <wp:inline distT="0" distB="0" distL="0" distR="0" wp14:anchorId="6C70CEBB" wp14:editId="69B447E7">
            <wp:extent cx="3947160" cy="2358175"/>
            <wp:effectExtent l="0" t="0" r="0" b="4445"/>
            <wp:docPr id="14" name="Picture 14" descr="A picture containing floor, indoor, red, kaz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floor, indoor, red, kazoo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3935" cy="236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9C55" w14:textId="5A4823D9" w:rsidR="008D6227" w:rsidRDefault="008D6227" w:rsidP="008D6227">
      <w:pPr>
        <w:rPr>
          <w:lang w:val="en-US"/>
        </w:rPr>
      </w:pPr>
      <w:r>
        <w:rPr>
          <w:lang w:val="en-US"/>
        </w:rPr>
        <w:lastRenderedPageBreak/>
        <w:t xml:space="preserve">Author: </w:t>
      </w:r>
      <w:r w:rsidR="00157594">
        <w:rPr>
          <w:lang w:val="en-US"/>
        </w:rPr>
        <w:t>M Craig</w:t>
      </w:r>
    </w:p>
    <w:p w14:paraId="6B632B30" w14:textId="2CC7DBC3" w:rsidR="008D6227" w:rsidRDefault="008D6227" w:rsidP="008D6227">
      <w:pPr>
        <w:rPr>
          <w:lang w:val="en-US"/>
        </w:rPr>
      </w:pPr>
      <w:r>
        <w:rPr>
          <w:lang w:val="en-US"/>
        </w:rPr>
        <w:t xml:space="preserve">License: </w:t>
      </w:r>
      <w:r w:rsidR="007444AD" w:rsidRPr="007444AD">
        <w:t>Creative Commons - Attribution - Non-Commercial</w:t>
      </w:r>
    </w:p>
    <w:p w14:paraId="567CC71F" w14:textId="6F30F1F0" w:rsidR="008D6227" w:rsidRDefault="008D6227" w:rsidP="008D6227">
      <w:pPr>
        <w:rPr>
          <w:lang w:val="en-US"/>
        </w:rPr>
      </w:pPr>
      <w:r>
        <w:rPr>
          <w:lang w:val="en-US"/>
        </w:rPr>
        <w:t xml:space="preserve">Cost: </w:t>
      </w:r>
      <w:r w:rsidR="00597F53">
        <w:rPr>
          <w:lang w:val="en-US"/>
        </w:rPr>
        <w:t>2</w:t>
      </w:r>
      <w:r w:rsidR="00235797">
        <w:rPr>
          <w:lang w:val="en-US"/>
        </w:rPr>
        <w:t>g of filament</w:t>
      </w:r>
    </w:p>
    <w:p w14:paraId="0BEFE5AE" w14:textId="6D530126" w:rsidR="008D6227" w:rsidRDefault="008D6227" w:rsidP="008D6227">
      <w:pPr>
        <w:rPr>
          <w:lang w:val="en-US"/>
        </w:rPr>
      </w:pPr>
      <w:r>
        <w:rPr>
          <w:lang w:val="en-US"/>
        </w:rPr>
        <w:t>Print Time:</w:t>
      </w:r>
      <w:r w:rsidR="00235797">
        <w:rPr>
          <w:lang w:val="en-US"/>
        </w:rPr>
        <w:t xml:space="preserve"> 15min</w:t>
      </w:r>
    </w:p>
    <w:p w14:paraId="754B90A0" w14:textId="552DCFE7" w:rsidR="004E5F98" w:rsidRDefault="004E5F98" w:rsidP="004E5F98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0D4AE987" w14:textId="6DF147F5" w:rsidR="008D6227" w:rsidRDefault="001554F7" w:rsidP="008D6227">
      <w:pPr>
        <w:rPr>
          <w:lang w:val="en-US"/>
        </w:rPr>
      </w:pPr>
      <w:r>
        <w:rPr>
          <w:lang w:val="en-US"/>
        </w:rPr>
        <w:t xml:space="preserve">Design </w:t>
      </w:r>
      <w:r w:rsidR="00B25116">
        <w:rPr>
          <w:lang w:val="en-US"/>
        </w:rPr>
        <w:t xml:space="preserve">consists of </w:t>
      </w:r>
      <w:r w:rsidR="009E7851">
        <w:rPr>
          <w:lang w:val="en-US"/>
        </w:rPr>
        <w:t xml:space="preserve">two </w:t>
      </w:r>
      <w:r w:rsidR="004D74D6">
        <w:rPr>
          <w:lang w:val="en-US"/>
        </w:rPr>
        <w:t>roughly half circle shaped tabs connected by a thi</w:t>
      </w:r>
      <w:r w:rsidR="00646961">
        <w:rPr>
          <w:lang w:val="en-US"/>
        </w:rPr>
        <w:t>n piece of plastic. One tab has a horn to push out the pill, and the other</w:t>
      </w:r>
      <w:r w:rsidR="009C76F6">
        <w:rPr>
          <w:lang w:val="en-US"/>
        </w:rPr>
        <w:t xml:space="preserve"> tab</w:t>
      </w:r>
      <w:r w:rsidR="00646961">
        <w:rPr>
          <w:lang w:val="en-US"/>
        </w:rPr>
        <w:t xml:space="preserve"> has a hole to allow the pill to be removed. The </w:t>
      </w:r>
      <w:r w:rsidR="008D4231">
        <w:rPr>
          <w:lang w:val="en-US"/>
        </w:rPr>
        <w:t>design allows the user to apply force over a larger area.</w:t>
      </w:r>
    </w:p>
    <w:p w14:paraId="0DEDA50E" w14:textId="77777777" w:rsidR="008D6227" w:rsidRDefault="008D6227" w:rsidP="008D6227">
      <w:pPr>
        <w:pStyle w:val="Heading3"/>
        <w:rPr>
          <w:lang w:val="en-US"/>
        </w:rPr>
      </w:pPr>
      <w:r>
        <w:rPr>
          <w:lang w:val="en-US"/>
        </w:rPr>
        <w:t>Print Testing</w:t>
      </w:r>
    </w:p>
    <w:p w14:paraId="228F70A6" w14:textId="64A30D65" w:rsidR="007632F9" w:rsidRPr="007632F9" w:rsidRDefault="007632F9" w:rsidP="007632F9">
      <w:pPr>
        <w:rPr>
          <w:lang w:val="en-US"/>
        </w:rPr>
      </w:pPr>
      <w:r>
        <w:rPr>
          <w:lang w:val="en-US"/>
        </w:rPr>
        <w:t>Design printed quickly with no supports</w:t>
      </w:r>
    </w:p>
    <w:p w14:paraId="70E1C8B9" w14:textId="77777777" w:rsidR="008D6227" w:rsidRDefault="008D6227" w:rsidP="008D6227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5B471F13" w14:textId="7DEB878B" w:rsidR="0000530B" w:rsidRPr="0000530B" w:rsidRDefault="00761786" w:rsidP="0000530B">
      <w:pPr>
        <w:rPr>
          <w:lang w:val="en-US"/>
        </w:rPr>
      </w:pPr>
      <w:r>
        <w:rPr>
          <w:lang w:val="en-US"/>
        </w:rPr>
        <w:t xml:space="preserve">No pills small enough to test with. The thin connecting piece of plastic had to be bent while still hot and quickly </w:t>
      </w:r>
      <w:r w:rsidR="00623442">
        <w:rPr>
          <w:lang w:val="en-US"/>
        </w:rPr>
        <w:t>developed fatigue lines.</w:t>
      </w:r>
    </w:p>
    <w:p w14:paraId="20DE5BB8" w14:textId="77777777" w:rsidR="008D6227" w:rsidRDefault="008D6227" w:rsidP="008D6227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1379B39F" w14:textId="06FE4805" w:rsidR="00B169A1" w:rsidRPr="00B169A1" w:rsidRDefault="00623442" w:rsidP="00B169A1">
      <w:pPr>
        <w:rPr>
          <w:lang w:val="en-US"/>
        </w:rPr>
      </w:pPr>
      <w:r>
        <w:rPr>
          <w:lang w:val="en-US"/>
        </w:rPr>
        <w:t>A more flexible filament could be used for the connector</w:t>
      </w:r>
    </w:p>
    <w:p w14:paraId="75EA20EE" w14:textId="115660CD" w:rsidR="00670AF7" w:rsidRPr="00B169A1" w:rsidRDefault="00670AF7" w:rsidP="00670AF7">
      <w:pPr>
        <w:pStyle w:val="Heading2"/>
        <w:rPr>
          <w:lang w:val="en-US"/>
        </w:rPr>
      </w:pPr>
      <w:r>
        <w:rPr>
          <w:lang w:val="en-US"/>
        </w:rPr>
        <w:t>Comparison</w:t>
      </w:r>
    </w:p>
    <w:p w14:paraId="6F5BD7FE" w14:textId="18F08348" w:rsidR="00B169A1" w:rsidRDefault="00FE1150" w:rsidP="00FE1150">
      <w:pPr>
        <w:pStyle w:val="Heading2"/>
      </w:pPr>
      <w:r>
        <w:t>Pill Opener</w:t>
      </w:r>
    </w:p>
    <w:p w14:paraId="5578321B" w14:textId="7FCB3C9A" w:rsidR="00FE1150" w:rsidRDefault="00000000" w:rsidP="00FE1150">
      <w:pPr>
        <w:rPr>
          <w:lang w:val="en-US"/>
        </w:rPr>
      </w:pPr>
      <w:hyperlink r:id="rId45" w:history="1">
        <w:r w:rsidR="00FE1150" w:rsidRPr="00603580">
          <w:rPr>
            <w:rStyle w:val="Hyperlink"/>
            <w:lang w:val="en-US"/>
          </w:rPr>
          <w:t>https://www.thingiverse.com/thing:5780009</w:t>
        </w:r>
      </w:hyperlink>
    </w:p>
    <w:p w14:paraId="3B19DEBA" w14:textId="4DA4802F" w:rsidR="00FE1150" w:rsidRDefault="00065A26" w:rsidP="00FE11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D67134" wp14:editId="4FC1A178">
            <wp:extent cx="5172075" cy="3609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644" w14:textId="570AEF99" w:rsidR="0012047F" w:rsidRDefault="0012047F" w:rsidP="0012047F">
      <w:pPr>
        <w:rPr>
          <w:lang w:val="en-US"/>
        </w:rPr>
      </w:pPr>
      <w:r>
        <w:rPr>
          <w:lang w:val="en-US"/>
        </w:rPr>
        <w:t xml:space="preserve">Author: </w:t>
      </w:r>
      <w:r w:rsidR="001067F7">
        <w:rPr>
          <w:lang w:val="en-US"/>
        </w:rPr>
        <w:t>Daniel Walsh</w:t>
      </w:r>
    </w:p>
    <w:p w14:paraId="59F80625" w14:textId="3935D499" w:rsidR="0012047F" w:rsidRDefault="0012047F" w:rsidP="0012047F">
      <w:pPr>
        <w:rPr>
          <w:lang w:val="en-US"/>
        </w:rPr>
      </w:pPr>
      <w:r>
        <w:rPr>
          <w:lang w:val="en-US"/>
        </w:rPr>
        <w:t xml:space="preserve">License: </w:t>
      </w:r>
      <w:r w:rsidR="005D09E9" w:rsidRPr="005D09E9">
        <w:t>Creative Commons - Attribution - Non-Commercial - Share Alike</w:t>
      </w:r>
    </w:p>
    <w:p w14:paraId="1B10924F" w14:textId="6B9715E1" w:rsidR="0012047F" w:rsidRDefault="0012047F" w:rsidP="0012047F">
      <w:pPr>
        <w:rPr>
          <w:lang w:val="en-US"/>
        </w:rPr>
      </w:pPr>
      <w:r>
        <w:rPr>
          <w:lang w:val="en-US"/>
        </w:rPr>
        <w:t xml:space="preserve">Cost: </w:t>
      </w:r>
      <w:r w:rsidR="007A711D">
        <w:rPr>
          <w:lang w:val="en-US"/>
        </w:rPr>
        <w:t>36</w:t>
      </w:r>
      <w:r w:rsidR="00823863">
        <w:rPr>
          <w:lang w:val="en-US"/>
        </w:rPr>
        <w:t> </w:t>
      </w:r>
      <w:r w:rsidR="007A711D">
        <w:rPr>
          <w:lang w:val="en-US"/>
        </w:rPr>
        <w:t>g of filament</w:t>
      </w:r>
    </w:p>
    <w:p w14:paraId="23CA6533" w14:textId="2F18F5BA" w:rsidR="0012047F" w:rsidRPr="00FE1150" w:rsidRDefault="0012047F" w:rsidP="00FE1150">
      <w:pPr>
        <w:rPr>
          <w:lang w:val="en-US"/>
        </w:rPr>
      </w:pPr>
      <w:r>
        <w:rPr>
          <w:lang w:val="en-US"/>
        </w:rPr>
        <w:t>Print Time:</w:t>
      </w:r>
      <w:r w:rsidR="007A711D">
        <w:rPr>
          <w:lang w:val="en-US"/>
        </w:rPr>
        <w:t xml:space="preserve"> 5</w:t>
      </w:r>
      <w:r w:rsidR="00823863">
        <w:rPr>
          <w:lang w:val="en-US"/>
        </w:rPr>
        <w:t>:46</w:t>
      </w:r>
    </w:p>
    <w:p w14:paraId="19D9526D" w14:textId="24DB1698" w:rsidR="00CD4D9D" w:rsidRDefault="007163B9" w:rsidP="00E52C42">
      <w:pPr>
        <w:pStyle w:val="Heading1"/>
      </w:pPr>
      <w:r>
        <w:t>Testing</w:t>
      </w:r>
    </w:p>
    <w:p w14:paraId="55B3A776" w14:textId="0A0F20A6" w:rsidR="00494A67" w:rsidRPr="00494A67" w:rsidRDefault="0075399B" w:rsidP="00494A67">
      <w:pPr>
        <w:rPr>
          <w:lang w:val="en-US"/>
        </w:rPr>
      </w:pPr>
      <w:r>
        <w:rPr>
          <w:lang w:val="en-US"/>
        </w:rPr>
        <w:t xml:space="preserve">The device was tested on </w:t>
      </w:r>
      <w:r w:rsidR="007537BF">
        <w:rPr>
          <w:lang w:val="en-US"/>
        </w:rPr>
        <w:t xml:space="preserve">various blister packs, it worked well on smaller pills, but was too small to accommodate </w:t>
      </w:r>
      <w:r w:rsidR="002047CE">
        <w:rPr>
          <w:lang w:val="en-US"/>
        </w:rPr>
        <w:t>Day-</w:t>
      </w:r>
      <w:proofErr w:type="spellStart"/>
      <w:r w:rsidR="002047CE">
        <w:rPr>
          <w:lang w:val="en-US"/>
        </w:rPr>
        <w:t>Quil</w:t>
      </w:r>
      <w:proofErr w:type="spellEnd"/>
      <w:r w:rsidR="002047CE">
        <w:rPr>
          <w:lang w:val="en-US"/>
        </w:rPr>
        <w:t xml:space="preserve"> blister packs.</w:t>
      </w:r>
    </w:p>
    <w:p w14:paraId="59C18514" w14:textId="2FC7AA34" w:rsidR="00770C2B" w:rsidRDefault="00770C2B" w:rsidP="00E52C42">
      <w:pPr>
        <w:pStyle w:val="Heading1"/>
      </w:pPr>
      <w:r>
        <w:t>Opportunities for Improvement</w:t>
      </w:r>
    </w:p>
    <w:p w14:paraId="34387A72" w14:textId="24D8B968" w:rsidR="00E52C42" w:rsidRDefault="0075399B" w:rsidP="00E52C42">
      <w:pPr>
        <w:tabs>
          <w:tab w:val="left" w:pos="1472"/>
        </w:tabs>
      </w:pPr>
      <w:r>
        <w:t>The hole could be made larger to accommodate for larger pills</w:t>
      </w:r>
      <w:r w:rsidR="000F6CF1">
        <w:t>.</w:t>
      </w:r>
    </w:p>
    <w:p w14:paraId="6EC01C16" w14:textId="456C80E6" w:rsidR="00CC250E" w:rsidRDefault="00CC250E" w:rsidP="00E52C42">
      <w:pPr>
        <w:tabs>
          <w:tab w:val="left" w:pos="1472"/>
        </w:tabs>
      </w:pPr>
      <w:r>
        <w:t>Add tactile indication of where user should put thumb</w:t>
      </w:r>
    </w:p>
    <w:p w14:paraId="51C2A7CE" w14:textId="489820A4" w:rsidR="00D615A6" w:rsidRDefault="00D615A6" w:rsidP="00E52C42">
      <w:pPr>
        <w:tabs>
          <w:tab w:val="left" w:pos="1472"/>
        </w:tabs>
      </w:pPr>
      <w:r w:rsidRPr="00D615A6">
        <w:rPr>
          <w:noProof/>
        </w:rPr>
        <w:lastRenderedPageBreak/>
        <w:drawing>
          <wp:inline distT="0" distB="0" distL="0" distR="0" wp14:anchorId="0F28FDC3" wp14:editId="6B7F8A3F">
            <wp:extent cx="1738003" cy="167053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625" cy="167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0CE0" w14:textId="77777777" w:rsidR="00CC250E" w:rsidRDefault="00CC250E" w:rsidP="00E52C42">
      <w:pPr>
        <w:tabs>
          <w:tab w:val="left" w:pos="1472"/>
        </w:tabs>
      </w:pPr>
    </w:p>
    <w:p w14:paraId="11DF9C55" w14:textId="646A2FC2" w:rsidR="006B6A85" w:rsidRPr="006B6A85" w:rsidRDefault="006B6A85" w:rsidP="00A35E1F">
      <w:pPr>
        <w:pStyle w:val="Heading1"/>
      </w:pPr>
      <w:r>
        <w:t>Design</w:t>
      </w:r>
    </w:p>
    <w:p w14:paraId="08530702" w14:textId="2FD63113" w:rsidR="00B34E37" w:rsidRDefault="00B34E37" w:rsidP="00F146F8">
      <w:pPr>
        <w:pStyle w:val="Heading2"/>
      </w:pPr>
      <w:r>
        <w:t>Design 0.1</w:t>
      </w:r>
    </w:p>
    <w:p w14:paraId="79A5651A" w14:textId="77777777" w:rsidR="00F146F8" w:rsidRDefault="00F146F8" w:rsidP="00F146F8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22CC7866" w14:textId="77631BE1" w:rsidR="006B6A85" w:rsidRPr="006B6A85" w:rsidRDefault="003313BB" w:rsidP="006B6A85">
      <w:pPr>
        <w:rPr>
          <w:lang w:val="en-US"/>
        </w:rPr>
      </w:pPr>
      <w:r>
        <w:rPr>
          <w:lang w:val="en-US"/>
        </w:rPr>
        <w:t xml:space="preserve">This design is similar to the Pill Puncher by </w:t>
      </w:r>
      <w:proofErr w:type="spellStart"/>
      <w:r>
        <w:rPr>
          <w:lang w:val="en-US"/>
        </w:rPr>
        <w:t>Ivery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Barel</w:t>
      </w:r>
      <w:proofErr w:type="spellEnd"/>
      <w:r>
        <w:rPr>
          <w:lang w:val="en-US"/>
        </w:rPr>
        <w:t xml:space="preserve">. </w:t>
      </w:r>
      <w:r w:rsidR="0048784B">
        <w:rPr>
          <w:lang w:val="en-US"/>
        </w:rPr>
        <w:t xml:space="preserve">The pill pocket opens towards the front. </w:t>
      </w:r>
    </w:p>
    <w:p w14:paraId="222371A5" w14:textId="77777777" w:rsidR="00F146F8" w:rsidRDefault="00F146F8" w:rsidP="00F146F8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2DB7C6DC" w14:textId="3DF1AE08" w:rsidR="004F3C4B" w:rsidRPr="00BB7461" w:rsidRDefault="004F3C4B" w:rsidP="004F3C4B">
      <w:pPr>
        <w:rPr>
          <w:lang w:val="en-US"/>
        </w:rPr>
      </w:pPr>
      <w:r>
        <w:rPr>
          <w:lang w:val="en-US"/>
        </w:rPr>
        <w:t>The design felt comfortable in the hand.</w:t>
      </w:r>
      <w:r w:rsidRPr="004F3C4B">
        <w:rPr>
          <w:lang w:val="en-US"/>
        </w:rPr>
        <w:t xml:space="preserve"> </w:t>
      </w:r>
      <w:r>
        <w:rPr>
          <w:lang w:val="en-US"/>
        </w:rPr>
        <w:t xml:space="preserve">The handle is significantly stiffer and requires greater force to </w:t>
      </w:r>
      <w:r w:rsidR="005010E6">
        <w:rPr>
          <w:lang w:val="en-US"/>
        </w:rPr>
        <w:t>close.</w:t>
      </w:r>
    </w:p>
    <w:p w14:paraId="3AB3A824" w14:textId="4EA99E32" w:rsidR="00BB7461" w:rsidRDefault="00BB7461" w:rsidP="00BB7461">
      <w:pPr>
        <w:rPr>
          <w:lang w:val="en-US"/>
        </w:rPr>
      </w:pPr>
      <w:r>
        <w:rPr>
          <w:lang w:val="en-US"/>
        </w:rPr>
        <w:t xml:space="preserve">The puncher </w:t>
      </w:r>
      <w:r w:rsidR="004F3C4B">
        <w:rPr>
          <w:lang w:val="en-US"/>
        </w:rPr>
        <w:t xml:space="preserve">successfully </w:t>
      </w:r>
      <w:r>
        <w:rPr>
          <w:lang w:val="en-US"/>
        </w:rPr>
        <w:t xml:space="preserve">removed the pill from the package, but it </w:t>
      </w:r>
      <w:r w:rsidR="009A46A1">
        <w:rPr>
          <w:lang w:val="en-US"/>
        </w:rPr>
        <w:t xml:space="preserve">hit the bottom surface of the pill pocket and ricocheted out of the device. </w:t>
      </w:r>
    </w:p>
    <w:p w14:paraId="448DD969" w14:textId="2E2B9F8A" w:rsidR="000F5141" w:rsidRPr="00BB7461" w:rsidRDefault="000F5141" w:rsidP="00BB7461">
      <w:pPr>
        <w:rPr>
          <w:lang w:val="en-US"/>
        </w:rPr>
      </w:pPr>
      <w:r>
        <w:rPr>
          <w:lang w:val="en-US"/>
        </w:rPr>
        <w:t>Closing force: ~1500 gf</w:t>
      </w:r>
    </w:p>
    <w:p w14:paraId="44CB7AB8" w14:textId="77777777" w:rsidR="00F146F8" w:rsidRDefault="00F146F8" w:rsidP="00F146F8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0779DD6D" w14:textId="77777777" w:rsidR="000430D8" w:rsidRDefault="000430D8" w:rsidP="000430D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Reduce the stiffness of the handle.</w:t>
      </w:r>
    </w:p>
    <w:p w14:paraId="203595C4" w14:textId="6EE35726" w:rsidR="00F73BF9" w:rsidRDefault="00DD3C8C" w:rsidP="00DD3C8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Move to a side pocket design to better contain the pill after its removed from the package.</w:t>
      </w:r>
    </w:p>
    <w:p w14:paraId="075E1BCD" w14:textId="0270002D" w:rsidR="00DD3C8C" w:rsidRDefault="00DD3C8C" w:rsidP="00DD3C8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Add </w:t>
      </w:r>
      <w:r w:rsidR="006B6A85">
        <w:rPr>
          <w:lang w:val="en-US"/>
        </w:rPr>
        <w:t>concave depression</w:t>
      </w:r>
      <w:r>
        <w:rPr>
          <w:lang w:val="en-US"/>
        </w:rPr>
        <w:t xml:space="preserve"> to the </w:t>
      </w:r>
      <w:r w:rsidR="00DD5E0B">
        <w:rPr>
          <w:lang w:val="en-US"/>
        </w:rPr>
        <w:t>thumb guide.</w:t>
      </w:r>
    </w:p>
    <w:p w14:paraId="4ABBFD67" w14:textId="2B8EBB87" w:rsidR="00DD5E0B" w:rsidRPr="002E7DA5" w:rsidRDefault="00DD5E0B" w:rsidP="002E7DA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Reduce sharp edges and corners</w:t>
      </w:r>
    </w:p>
    <w:p w14:paraId="2263E0C5" w14:textId="42C4D7D7" w:rsidR="00F73BF9" w:rsidRPr="002E7DA5" w:rsidRDefault="00F73BF9" w:rsidP="002E7DA5">
      <w:pPr>
        <w:pStyle w:val="Heading2"/>
      </w:pPr>
      <w:r>
        <w:t>Design 0.2</w:t>
      </w:r>
    </w:p>
    <w:p w14:paraId="243D211E" w14:textId="77777777" w:rsidR="00F146F8" w:rsidRDefault="00F146F8" w:rsidP="00F146F8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1224DD17" w14:textId="3B0E55BF" w:rsidR="00B15671" w:rsidRDefault="00B15671" w:rsidP="00B15671">
      <w:pPr>
        <w:rPr>
          <w:lang w:val="en-US"/>
        </w:rPr>
      </w:pPr>
      <w:r>
        <w:rPr>
          <w:lang w:val="en-US"/>
        </w:rPr>
        <w:t xml:space="preserve">This design </w:t>
      </w:r>
      <w:r w:rsidR="001B0128">
        <w:rPr>
          <w:lang w:val="en-US"/>
        </w:rPr>
        <w:t>incorporates some of the OFIs from Design 0.1:</w:t>
      </w:r>
    </w:p>
    <w:p w14:paraId="521E4CB5" w14:textId="3707C0E2" w:rsidR="001B0128" w:rsidRDefault="001B0128" w:rsidP="001B012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Concave thumb groove</w:t>
      </w:r>
    </w:p>
    <w:p w14:paraId="17AD8FC9" w14:textId="11036465" w:rsidR="001B0128" w:rsidRDefault="001B0128" w:rsidP="001B012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Rounded corners</w:t>
      </w:r>
    </w:p>
    <w:p w14:paraId="582C4314" w14:textId="296982E6" w:rsidR="00F146F8" w:rsidRPr="00C3251D" w:rsidRDefault="001B0128" w:rsidP="00C3251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Side Pocket</w:t>
      </w:r>
    </w:p>
    <w:p w14:paraId="35164589" w14:textId="77777777" w:rsidR="00F146F8" w:rsidRDefault="00F146F8" w:rsidP="00F146F8">
      <w:pPr>
        <w:pStyle w:val="Heading3"/>
        <w:rPr>
          <w:lang w:val="en-US"/>
        </w:rPr>
      </w:pPr>
      <w:r>
        <w:rPr>
          <w:lang w:val="en-US"/>
        </w:rPr>
        <w:lastRenderedPageBreak/>
        <w:t>Print Testing</w:t>
      </w:r>
    </w:p>
    <w:p w14:paraId="5FAFDD4B" w14:textId="63C8258A" w:rsidR="00F73BF9" w:rsidRDefault="00F73BF9" w:rsidP="00F73BF9">
      <w:pPr>
        <w:rPr>
          <w:lang w:val="en-US"/>
        </w:rPr>
      </w:pPr>
      <w:r>
        <w:rPr>
          <w:lang w:val="en-US"/>
        </w:rPr>
        <w:t xml:space="preserve">Cost: </w:t>
      </w:r>
      <w:r w:rsidR="00A35E1F">
        <w:rPr>
          <w:lang w:val="en-US"/>
        </w:rPr>
        <w:t>2</w:t>
      </w:r>
      <w:r w:rsidR="00C3251D">
        <w:rPr>
          <w:lang w:val="en-US"/>
        </w:rPr>
        <w:t>2</w:t>
      </w:r>
      <w:r>
        <w:rPr>
          <w:lang w:val="en-US"/>
        </w:rPr>
        <w:t>g of filament</w:t>
      </w:r>
    </w:p>
    <w:p w14:paraId="1DF1C8C5" w14:textId="40D7B447" w:rsidR="00F73BF9" w:rsidRPr="00F73BF9" w:rsidRDefault="00F73BF9" w:rsidP="00F73BF9">
      <w:pPr>
        <w:rPr>
          <w:lang w:val="en-US"/>
        </w:rPr>
      </w:pPr>
      <w:r>
        <w:rPr>
          <w:lang w:val="en-US"/>
        </w:rPr>
        <w:t xml:space="preserve">Print Time: </w:t>
      </w:r>
      <w:r w:rsidR="00632913">
        <w:rPr>
          <w:lang w:val="en-US"/>
        </w:rPr>
        <w:t>3</w:t>
      </w:r>
      <w:r w:rsidR="00144D28">
        <w:rPr>
          <w:lang w:val="en-US"/>
        </w:rPr>
        <w:t>:</w:t>
      </w:r>
      <w:r w:rsidR="00632913">
        <w:rPr>
          <w:lang w:val="en-US"/>
        </w:rPr>
        <w:t>07</w:t>
      </w:r>
    </w:p>
    <w:p w14:paraId="52F7FF53" w14:textId="44931040" w:rsidR="000F5141" w:rsidRPr="000F5141" w:rsidRDefault="00F146F8" w:rsidP="00884253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6EAA66D8" w14:textId="75BD7B2B" w:rsidR="000F5141" w:rsidRDefault="000F5141" w:rsidP="000F5141">
      <w:pPr>
        <w:rPr>
          <w:lang w:val="en-US"/>
        </w:rPr>
      </w:pPr>
      <w:r>
        <w:rPr>
          <w:lang w:val="en-US"/>
        </w:rPr>
        <w:t>Closing force: ~1</w:t>
      </w:r>
      <w:r w:rsidR="00EC738A">
        <w:rPr>
          <w:lang w:val="en-US"/>
        </w:rPr>
        <w:t>1</w:t>
      </w:r>
      <w:r>
        <w:rPr>
          <w:lang w:val="en-US"/>
        </w:rPr>
        <w:t>00 gf</w:t>
      </w:r>
    </w:p>
    <w:p w14:paraId="04359958" w14:textId="3E722EDB" w:rsidR="002E7DA5" w:rsidRPr="009301C4" w:rsidRDefault="00925024" w:rsidP="000F5141">
      <w:pPr>
        <w:rPr>
          <w:lang w:val="en-US"/>
        </w:rPr>
      </w:pPr>
      <w:r>
        <w:rPr>
          <w:lang w:val="en-US"/>
        </w:rPr>
        <w:t xml:space="preserve">Device feels comfortable in the hand, but the bulb where the pocket is located </w:t>
      </w:r>
      <w:r w:rsidR="00CE3807">
        <w:rPr>
          <w:lang w:val="en-US"/>
        </w:rPr>
        <w:t>takes a while to find the right place to grip it. Notches could be added to find the grip location easier.</w:t>
      </w:r>
    </w:p>
    <w:p w14:paraId="03938DCF" w14:textId="77777777" w:rsidR="00F146F8" w:rsidRDefault="00F146F8" w:rsidP="00F146F8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0744A437" w14:textId="77777777" w:rsidR="000430D8" w:rsidRDefault="000430D8" w:rsidP="000430D8">
      <w:pPr>
        <w:pStyle w:val="ListParagraph"/>
        <w:numPr>
          <w:ilvl w:val="0"/>
          <w:numId w:val="6"/>
        </w:numPr>
        <w:tabs>
          <w:tab w:val="left" w:pos="1472"/>
        </w:tabs>
      </w:pPr>
      <w:r>
        <w:t>Reduce stiffness</w:t>
      </w:r>
    </w:p>
    <w:p w14:paraId="5715235E" w14:textId="14189628" w:rsidR="000430D8" w:rsidRDefault="000430D8" w:rsidP="002E7DA5">
      <w:pPr>
        <w:pStyle w:val="ListParagraph"/>
        <w:numPr>
          <w:ilvl w:val="0"/>
          <w:numId w:val="6"/>
        </w:numPr>
        <w:tabs>
          <w:tab w:val="left" w:pos="1472"/>
        </w:tabs>
      </w:pPr>
      <w:r>
        <w:t>Add groove or notch for index finger</w:t>
      </w:r>
    </w:p>
    <w:p w14:paraId="1DA60057" w14:textId="2448012F" w:rsidR="00144D28" w:rsidRPr="008836DD" w:rsidRDefault="00144D28" w:rsidP="008836DD">
      <w:pPr>
        <w:pStyle w:val="Heading2"/>
      </w:pPr>
      <w:r>
        <w:t>Design 0.</w:t>
      </w:r>
      <w:r w:rsidR="00736BA0">
        <w:t>3</w:t>
      </w:r>
    </w:p>
    <w:p w14:paraId="0467C5C7" w14:textId="77777777" w:rsidR="00144D28" w:rsidRDefault="00144D28" w:rsidP="00144D28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1C1B114D" w14:textId="01A7C616" w:rsidR="00144D28" w:rsidRDefault="00144D28" w:rsidP="00144D28">
      <w:pPr>
        <w:rPr>
          <w:lang w:val="en-US"/>
        </w:rPr>
      </w:pPr>
      <w:r>
        <w:rPr>
          <w:lang w:val="en-US"/>
        </w:rPr>
        <w:t>This design incorporates some of the OFIs from Design 0.</w:t>
      </w:r>
      <w:r w:rsidR="00736BA0">
        <w:rPr>
          <w:lang w:val="en-US"/>
        </w:rPr>
        <w:t>2</w:t>
      </w:r>
      <w:r>
        <w:rPr>
          <w:lang w:val="en-US"/>
        </w:rPr>
        <w:t>:</w:t>
      </w:r>
    </w:p>
    <w:p w14:paraId="70F4D6CA" w14:textId="77777777" w:rsidR="00736BA0" w:rsidRDefault="00736BA0" w:rsidP="00736BA0">
      <w:pPr>
        <w:pStyle w:val="ListParagraph"/>
        <w:numPr>
          <w:ilvl w:val="0"/>
          <w:numId w:val="5"/>
        </w:numPr>
        <w:tabs>
          <w:tab w:val="left" w:pos="1472"/>
        </w:tabs>
      </w:pPr>
      <w:r>
        <w:t>Reduce stiffness</w:t>
      </w:r>
    </w:p>
    <w:p w14:paraId="20E5A137" w14:textId="707F7E94" w:rsidR="00144D28" w:rsidRPr="00ED31BA" w:rsidRDefault="00736BA0" w:rsidP="00144D28">
      <w:pPr>
        <w:pStyle w:val="ListParagraph"/>
        <w:numPr>
          <w:ilvl w:val="0"/>
          <w:numId w:val="5"/>
        </w:numPr>
        <w:tabs>
          <w:tab w:val="left" w:pos="1472"/>
        </w:tabs>
      </w:pPr>
      <w:r>
        <w:t>Add groove or notch for index finger</w:t>
      </w:r>
    </w:p>
    <w:p w14:paraId="24668636" w14:textId="77777777" w:rsidR="00144D28" w:rsidRDefault="00144D28" w:rsidP="00144D28">
      <w:pPr>
        <w:pStyle w:val="Heading3"/>
        <w:rPr>
          <w:lang w:val="en-US"/>
        </w:rPr>
      </w:pPr>
      <w:r>
        <w:rPr>
          <w:lang w:val="en-US"/>
        </w:rPr>
        <w:t>Print Testing</w:t>
      </w:r>
    </w:p>
    <w:p w14:paraId="0C37872F" w14:textId="77777777" w:rsidR="00144D28" w:rsidRDefault="00144D28" w:rsidP="00144D28">
      <w:pPr>
        <w:rPr>
          <w:lang w:val="en-US"/>
        </w:rPr>
      </w:pPr>
      <w:r>
        <w:rPr>
          <w:lang w:val="en-US"/>
        </w:rPr>
        <w:t>Cost: 20g of filament</w:t>
      </w:r>
    </w:p>
    <w:p w14:paraId="2E671C2A" w14:textId="485ACAE8" w:rsidR="00144D28" w:rsidRPr="00F73BF9" w:rsidRDefault="00144D28" w:rsidP="00144D28">
      <w:pPr>
        <w:rPr>
          <w:lang w:val="en-US"/>
        </w:rPr>
      </w:pPr>
      <w:r>
        <w:rPr>
          <w:lang w:val="en-US"/>
        </w:rPr>
        <w:t>Print Time: 2:58</w:t>
      </w:r>
    </w:p>
    <w:p w14:paraId="3874FCAA" w14:textId="5F798FEC" w:rsidR="00144D28" w:rsidRPr="000F5141" w:rsidRDefault="00144D28" w:rsidP="00CF285D">
      <w:pPr>
        <w:pStyle w:val="Heading3"/>
        <w:rPr>
          <w:lang w:val="en-US"/>
        </w:rPr>
      </w:pPr>
      <w:r>
        <w:rPr>
          <w:lang w:val="en-US"/>
        </w:rPr>
        <w:t>Functional Testing</w:t>
      </w:r>
    </w:p>
    <w:p w14:paraId="7B0DD2A2" w14:textId="06296127" w:rsidR="00144D28" w:rsidRDefault="00144D28" w:rsidP="00144D28">
      <w:pPr>
        <w:rPr>
          <w:lang w:val="en-US"/>
        </w:rPr>
      </w:pPr>
      <w:r>
        <w:rPr>
          <w:lang w:val="en-US"/>
        </w:rPr>
        <w:t>Closing force: ~</w:t>
      </w:r>
      <w:r w:rsidR="00EC738A">
        <w:rPr>
          <w:lang w:val="en-US"/>
        </w:rPr>
        <w:t>300</w:t>
      </w:r>
      <w:r>
        <w:rPr>
          <w:lang w:val="en-US"/>
        </w:rPr>
        <w:t xml:space="preserve"> gf</w:t>
      </w:r>
    </w:p>
    <w:p w14:paraId="67E51566" w14:textId="1434ABBF" w:rsidR="00CE3807" w:rsidRPr="009301C4" w:rsidRDefault="00CE3807" w:rsidP="00144D28">
      <w:pPr>
        <w:rPr>
          <w:lang w:val="en-US"/>
        </w:rPr>
      </w:pPr>
      <w:r>
        <w:rPr>
          <w:lang w:val="en-US"/>
        </w:rPr>
        <w:t xml:space="preserve">Design </w:t>
      </w:r>
      <w:r w:rsidR="00FB0456">
        <w:rPr>
          <w:lang w:val="en-US"/>
        </w:rPr>
        <w:t>is comfortable to hold and much easier to press.</w:t>
      </w:r>
    </w:p>
    <w:p w14:paraId="5C5678A0" w14:textId="77777777" w:rsidR="00144D28" w:rsidRDefault="00144D28" w:rsidP="00144D28">
      <w:pPr>
        <w:pStyle w:val="Heading3"/>
        <w:rPr>
          <w:lang w:val="en-US"/>
        </w:rPr>
      </w:pPr>
      <w:r>
        <w:rPr>
          <w:lang w:val="en-US"/>
        </w:rPr>
        <w:t>Opportunities for Improvements</w:t>
      </w:r>
    </w:p>
    <w:p w14:paraId="17AA86DC" w14:textId="05F7B24F" w:rsidR="00B34E37" w:rsidRPr="00E52C42" w:rsidRDefault="00646602" w:rsidP="00E52C42">
      <w:pPr>
        <w:pStyle w:val="ListParagraph"/>
        <w:numPr>
          <w:ilvl w:val="0"/>
          <w:numId w:val="7"/>
        </w:numPr>
        <w:tabs>
          <w:tab w:val="left" w:pos="1472"/>
        </w:tabs>
      </w:pPr>
      <w:r>
        <w:t xml:space="preserve">Improve </w:t>
      </w:r>
      <w:r w:rsidR="00E87B6E">
        <w:t xml:space="preserve">surfacing </w:t>
      </w:r>
      <w:r w:rsidR="00D0078B">
        <w:t>of model</w:t>
      </w:r>
    </w:p>
    <w:sectPr w:rsidR="00B34E37" w:rsidRPr="00E52C42">
      <w:headerReference w:type="default" r:id="rId48"/>
      <w:footerReference w:type="default" r:id="rId4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29F0B" w14:textId="77777777" w:rsidR="007D001C" w:rsidRDefault="007D001C">
      <w:pPr>
        <w:spacing w:after="0" w:line="240" w:lineRule="auto"/>
      </w:pPr>
      <w:r>
        <w:separator/>
      </w:r>
    </w:p>
  </w:endnote>
  <w:endnote w:type="continuationSeparator" w:id="0">
    <w:p w14:paraId="03618DB2" w14:textId="77777777" w:rsidR="007D001C" w:rsidRDefault="007D001C">
      <w:pPr>
        <w:spacing w:after="0" w:line="240" w:lineRule="auto"/>
      </w:pPr>
      <w:r>
        <w:continuationSeparator/>
      </w:r>
    </w:p>
  </w:endnote>
  <w:endnote w:type="continuationNotice" w:id="1">
    <w:p w14:paraId="3253549A" w14:textId="77777777" w:rsidR="007D001C" w:rsidRDefault="007D001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29E29" w14:textId="5FCCBB5E" w:rsidR="00305104" w:rsidRPr="00D93BB9" w:rsidRDefault="00D93BB9" w:rsidP="00D93BB9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6BF8CD72" wp14:editId="33377D66">
          <wp:extent cx="600075" cy="114300"/>
          <wp:effectExtent l="0" t="0" r="9525" b="0"/>
          <wp:docPr id="3" name="Picture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0075" cy="114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>
      <w:rPr>
        <w:color w:val="404040" w:themeColor="text1" w:themeTint="BF"/>
        <w:sz w:val="16"/>
        <w:szCs w:val="16"/>
      </w:rPr>
      <w:t>© 202</w:t>
    </w:r>
    <w:r w:rsidR="00244348">
      <w:rPr>
        <w:color w:val="404040" w:themeColor="text1" w:themeTint="BF"/>
        <w:sz w:val="16"/>
        <w:szCs w:val="16"/>
      </w:rPr>
      <w:t>3</w:t>
    </w:r>
    <w:r>
      <w:rPr>
        <w:color w:val="404040" w:themeColor="text1" w:themeTint="BF"/>
        <w:sz w:val="16"/>
        <w:szCs w:val="16"/>
      </w:rPr>
      <w:t xml:space="preserve"> by </w:t>
    </w:r>
    <w:hyperlink r:id="rId2" w:history="1">
      <w:r>
        <w:rPr>
          <w:rStyle w:val="Hyperlink"/>
          <w:color w:val="404040" w:themeColor="text1" w:themeTint="BF"/>
          <w:sz w:val="16"/>
          <w:szCs w:val="16"/>
        </w:rPr>
        <w:t>Neil Squire</w:t>
      </w:r>
    </w:hyperlink>
    <w:r>
      <w:rPr>
        <w:color w:val="404040" w:themeColor="text1" w:themeTint="BF"/>
        <w:sz w:val="16"/>
        <w:szCs w:val="16"/>
      </w:rPr>
      <w:t>.</w:t>
    </w:r>
    <w:r>
      <w:rPr>
        <w:color w:val="404040" w:themeColor="text1" w:themeTint="BF"/>
        <w:sz w:val="16"/>
        <w:szCs w:val="16"/>
      </w:rPr>
      <w:br/>
      <w:t xml:space="preserve">This work is licensed under the CC BY SA 4.0 License: </w:t>
    </w:r>
    <w:hyperlink r:id="rId3" w:history="1">
      <w:r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>
      <w:rPr>
        <w:color w:val="404040" w:themeColor="text1" w:themeTint="BF"/>
        <w:sz w:val="16"/>
        <w:szCs w:val="16"/>
      </w:rPr>
      <w:br/>
      <w:t xml:space="preserve">Files available at </w:t>
    </w:r>
    <w:r w:rsidR="00494A67" w:rsidRPr="001B53D0">
      <w:rPr>
        <w:color w:val="404040" w:themeColor="text1" w:themeTint="BF"/>
        <w:sz w:val="16"/>
        <w:szCs w:val="16"/>
      </w:rPr>
      <w:t>https://makersmakingchange.com/project/</w:t>
    </w:r>
    <w:r w:rsidR="00494A67">
      <w:rPr>
        <w:color w:val="404040" w:themeColor="text1" w:themeTint="BF"/>
        <w:sz w:val="16"/>
        <w:szCs w:val="16"/>
      </w:rPr>
      <w:t>blister-pack-opener</w:t>
    </w:r>
    <w:r w:rsidR="00494A67" w:rsidRPr="001B53D0">
      <w:rPr>
        <w:color w:val="404040" w:themeColor="text1" w:themeTint="BF"/>
        <w:sz w:val="16"/>
        <w:szCs w:val="16"/>
      </w:rPr>
      <w:t>/</w:t>
    </w:r>
    <w:r>
      <w:rPr>
        <w:color w:val="404040" w:themeColor="text1" w:themeTint="BF"/>
        <w:sz w:val="16"/>
        <w:szCs w:val="16"/>
      </w:rPr>
      <w:tab/>
      <w:t xml:space="preserve">Page </w:t>
    </w:r>
    <w:r>
      <w:rPr>
        <w:b/>
        <w:bCs/>
        <w:color w:val="404040" w:themeColor="text1" w:themeTint="BF"/>
        <w:sz w:val="16"/>
        <w:szCs w:val="16"/>
      </w:rPr>
      <w:fldChar w:fldCharType="begin"/>
    </w:r>
    <w:r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1</w:t>
    </w:r>
    <w:r>
      <w:rPr>
        <w:b/>
        <w:bCs/>
        <w:color w:val="404040" w:themeColor="text1" w:themeTint="BF"/>
        <w:sz w:val="16"/>
        <w:szCs w:val="16"/>
      </w:rPr>
      <w:fldChar w:fldCharType="end"/>
    </w:r>
    <w:r>
      <w:rPr>
        <w:color w:val="404040" w:themeColor="text1" w:themeTint="BF"/>
        <w:sz w:val="16"/>
        <w:szCs w:val="16"/>
      </w:rPr>
      <w:t xml:space="preserve"> of </w:t>
    </w:r>
    <w:r>
      <w:rPr>
        <w:b/>
        <w:bCs/>
        <w:color w:val="404040" w:themeColor="text1" w:themeTint="BF"/>
        <w:sz w:val="16"/>
        <w:szCs w:val="16"/>
      </w:rPr>
      <w:fldChar w:fldCharType="begin"/>
    </w:r>
    <w:r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1</w:t>
    </w:r>
    <w:r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C6BE3" w14:textId="77777777" w:rsidR="007D001C" w:rsidRDefault="007D001C">
      <w:pPr>
        <w:spacing w:after="0" w:line="240" w:lineRule="auto"/>
      </w:pPr>
      <w:r>
        <w:separator/>
      </w:r>
    </w:p>
  </w:footnote>
  <w:footnote w:type="continuationSeparator" w:id="0">
    <w:p w14:paraId="6969CFB1" w14:textId="77777777" w:rsidR="007D001C" w:rsidRDefault="007D001C">
      <w:pPr>
        <w:spacing w:after="0" w:line="240" w:lineRule="auto"/>
      </w:pPr>
      <w:r>
        <w:continuationSeparator/>
      </w:r>
    </w:p>
  </w:footnote>
  <w:footnote w:type="continuationNotice" w:id="1">
    <w:p w14:paraId="2829C857" w14:textId="77777777" w:rsidR="007D001C" w:rsidRDefault="007D001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068D354B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494A67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494A67">
      <w:rPr>
        <w:b/>
        <w:bCs/>
        <w:color w:val="646464"/>
        <w:sz w:val="16"/>
        <w:szCs w:val="16"/>
      </w:rPr>
      <w:t>February 2023</w:t>
    </w:r>
  </w:p>
  <w:p w14:paraId="0DFA9175" w14:textId="616465BA" w:rsidR="007163B9" w:rsidRPr="000C33F7" w:rsidRDefault="00494A67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36"/>
        <w:szCs w:val="36"/>
      </w:rPr>
    </w:pPr>
    <w:r>
      <w:rPr>
        <w:rFonts w:ascii="Roboto" w:hAnsi="Roboto"/>
        <w:color w:val="646464"/>
        <w:sz w:val="36"/>
        <w:szCs w:val="36"/>
      </w:rPr>
      <w:t>Blister Pack Opener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578DF"/>
    <w:multiLevelType w:val="hybridMultilevel"/>
    <w:tmpl w:val="C9B47D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40796"/>
    <w:multiLevelType w:val="hybridMultilevel"/>
    <w:tmpl w:val="60948B20"/>
    <w:lvl w:ilvl="0" w:tplc="E26E5752">
      <w:start w:val="50"/>
      <w:numFmt w:val="bullet"/>
      <w:lvlText w:val="-"/>
      <w:lvlJc w:val="left"/>
      <w:pPr>
        <w:ind w:left="405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0DB33B8E"/>
    <w:multiLevelType w:val="hybridMultilevel"/>
    <w:tmpl w:val="DE5CFF24"/>
    <w:lvl w:ilvl="0" w:tplc="1F927076">
      <w:start w:val="50"/>
      <w:numFmt w:val="bullet"/>
      <w:lvlText w:val="-"/>
      <w:lvlJc w:val="left"/>
      <w:pPr>
        <w:ind w:left="405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3" w15:restartNumberingAfterBreak="0">
    <w:nsid w:val="312C11C6"/>
    <w:multiLevelType w:val="hybridMultilevel"/>
    <w:tmpl w:val="7FAA0D0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505FEC"/>
    <w:multiLevelType w:val="hybridMultilevel"/>
    <w:tmpl w:val="51C8F06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B76EDF"/>
    <w:multiLevelType w:val="hybridMultilevel"/>
    <w:tmpl w:val="547214E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015251"/>
    <w:multiLevelType w:val="hybridMultilevel"/>
    <w:tmpl w:val="6EB8ED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0518014">
    <w:abstractNumId w:val="0"/>
  </w:num>
  <w:num w:numId="2" w16cid:durableId="1635476484">
    <w:abstractNumId w:val="6"/>
  </w:num>
  <w:num w:numId="3" w16cid:durableId="1490488343">
    <w:abstractNumId w:val="2"/>
  </w:num>
  <w:num w:numId="4" w16cid:durableId="2080979943">
    <w:abstractNumId w:val="5"/>
  </w:num>
  <w:num w:numId="5" w16cid:durableId="1465273925">
    <w:abstractNumId w:val="1"/>
  </w:num>
  <w:num w:numId="6" w16cid:durableId="822280966">
    <w:abstractNumId w:val="4"/>
  </w:num>
  <w:num w:numId="7" w16cid:durableId="1650011310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rik Steinthorson">
    <w15:presenceInfo w15:providerId="AD" w15:userId="S::eriks@neilsquire.ca::a474a1ce-07d1-4962-95d6-4f2891b6cf8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0030C"/>
    <w:rsid w:val="0000530B"/>
    <w:rsid w:val="00020764"/>
    <w:rsid w:val="000430D8"/>
    <w:rsid w:val="00045872"/>
    <w:rsid w:val="00053BE3"/>
    <w:rsid w:val="00064EB4"/>
    <w:rsid w:val="00065A26"/>
    <w:rsid w:val="000675F9"/>
    <w:rsid w:val="000A20F0"/>
    <w:rsid w:val="000A2540"/>
    <w:rsid w:val="000A26A6"/>
    <w:rsid w:val="000A5209"/>
    <w:rsid w:val="000B7000"/>
    <w:rsid w:val="000C028F"/>
    <w:rsid w:val="000C33F7"/>
    <w:rsid w:val="000C3C8B"/>
    <w:rsid w:val="000E0197"/>
    <w:rsid w:val="000F5141"/>
    <w:rsid w:val="000F6CF1"/>
    <w:rsid w:val="000F7F1F"/>
    <w:rsid w:val="001067F7"/>
    <w:rsid w:val="0012047F"/>
    <w:rsid w:val="00142EAF"/>
    <w:rsid w:val="00144D28"/>
    <w:rsid w:val="001554F7"/>
    <w:rsid w:val="00157594"/>
    <w:rsid w:val="001631F8"/>
    <w:rsid w:val="00171955"/>
    <w:rsid w:val="00183716"/>
    <w:rsid w:val="00195549"/>
    <w:rsid w:val="00197F9E"/>
    <w:rsid w:val="001B0128"/>
    <w:rsid w:val="001D30B9"/>
    <w:rsid w:val="001E389E"/>
    <w:rsid w:val="001E4054"/>
    <w:rsid w:val="001E4304"/>
    <w:rsid w:val="001E7A14"/>
    <w:rsid w:val="001F1796"/>
    <w:rsid w:val="002047CE"/>
    <w:rsid w:val="00204B1A"/>
    <w:rsid w:val="002058B0"/>
    <w:rsid w:val="00211A31"/>
    <w:rsid w:val="00225ED3"/>
    <w:rsid w:val="00227B14"/>
    <w:rsid w:val="00235797"/>
    <w:rsid w:val="002439D8"/>
    <w:rsid w:val="00244348"/>
    <w:rsid w:val="00250D7A"/>
    <w:rsid w:val="0025205D"/>
    <w:rsid w:val="00252140"/>
    <w:rsid w:val="00260373"/>
    <w:rsid w:val="0029320F"/>
    <w:rsid w:val="002948D6"/>
    <w:rsid w:val="002A414F"/>
    <w:rsid w:val="002C2D87"/>
    <w:rsid w:val="002E7DA5"/>
    <w:rsid w:val="002F21C4"/>
    <w:rsid w:val="002F335B"/>
    <w:rsid w:val="002F4FED"/>
    <w:rsid w:val="002F5034"/>
    <w:rsid w:val="002F6E13"/>
    <w:rsid w:val="003035ED"/>
    <w:rsid w:val="00303DAE"/>
    <w:rsid w:val="00304E0A"/>
    <w:rsid w:val="00305104"/>
    <w:rsid w:val="003274B2"/>
    <w:rsid w:val="00327658"/>
    <w:rsid w:val="00330BC7"/>
    <w:rsid w:val="003313BB"/>
    <w:rsid w:val="003357C8"/>
    <w:rsid w:val="0034247C"/>
    <w:rsid w:val="0034353E"/>
    <w:rsid w:val="00356379"/>
    <w:rsid w:val="00357A49"/>
    <w:rsid w:val="00364CB0"/>
    <w:rsid w:val="00374B69"/>
    <w:rsid w:val="00375DF9"/>
    <w:rsid w:val="003A019D"/>
    <w:rsid w:val="003A0562"/>
    <w:rsid w:val="003A3082"/>
    <w:rsid w:val="003A3E17"/>
    <w:rsid w:val="003A5DFA"/>
    <w:rsid w:val="003A7A20"/>
    <w:rsid w:val="003B6A3A"/>
    <w:rsid w:val="003C5F6E"/>
    <w:rsid w:val="003E73E7"/>
    <w:rsid w:val="003F60BA"/>
    <w:rsid w:val="00402E11"/>
    <w:rsid w:val="004247C0"/>
    <w:rsid w:val="00434D09"/>
    <w:rsid w:val="00480885"/>
    <w:rsid w:val="00481E8E"/>
    <w:rsid w:val="0048784B"/>
    <w:rsid w:val="0049355C"/>
    <w:rsid w:val="00494A67"/>
    <w:rsid w:val="004A322A"/>
    <w:rsid w:val="004A454F"/>
    <w:rsid w:val="004B545D"/>
    <w:rsid w:val="004C0DD1"/>
    <w:rsid w:val="004C3602"/>
    <w:rsid w:val="004C6BDF"/>
    <w:rsid w:val="004D0F16"/>
    <w:rsid w:val="004D74D6"/>
    <w:rsid w:val="004E5F98"/>
    <w:rsid w:val="004F1C55"/>
    <w:rsid w:val="004F3C4B"/>
    <w:rsid w:val="005010E6"/>
    <w:rsid w:val="005039A3"/>
    <w:rsid w:val="00516CF1"/>
    <w:rsid w:val="0051718D"/>
    <w:rsid w:val="0052734C"/>
    <w:rsid w:val="00533AE0"/>
    <w:rsid w:val="0055512C"/>
    <w:rsid w:val="00556A95"/>
    <w:rsid w:val="00563F5E"/>
    <w:rsid w:val="00583E36"/>
    <w:rsid w:val="005864CF"/>
    <w:rsid w:val="00595543"/>
    <w:rsid w:val="00597F53"/>
    <w:rsid w:val="005A2B6B"/>
    <w:rsid w:val="005A5EF9"/>
    <w:rsid w:val="005B0A48"/>
    <w:rsid w:val="005B4F27"/>
    <w:rsid w:val="005C70A7"/>
    <w:rsid w:val="005D09E9"/>
    <w:rsid w:val="005E489F"/>
    <w:rsid w:val="005F2418"/>
    <w:rsid w:val="00602EEA"/>
    <w:rsid w:val="00623442"/>
    <w:rsid w:val="00632913"/>
    <w:rsid w:val="00633DD9"/>
    <w:rsid w:val="00646602"/>
    <w:rsid w:val="00646961"/>
    <w:rsid w:val="006504F9"/>
    <w:rsid w:val="00651151"/>
    <w:rsid w:val="006573A1"/>
    <w:rsid w:val="0066217E"/>
    <w:rsid w:val="00670AF7"/>
    <w:rsid w:val="0067646A"/>
    <w:rsid w:val="006920C1"/>
    <w:rsid w:val="006B63C8"/>
    <w:rsid w:val="006B6A85"/>
    <w:rsid w:val="006D0DD4"/>
    <w:rsid w:val="006E6435"/>
    <w:rsid w:val="006F54E7"/>
    <w:rsid w:val="007139E5"/>
    <w:rsid w:val="007163B9"/>
    <w:rsid w:val="00736BA0"/>
    <w:rsid w:val="007444AD"/>
    <w:rsid w:val="007448F5"/>
    <w:rsid w:val="007537BF"/>
    <w:rsid w:val="0075399B"/>
    <w:rsid w:val="00754182"/>
    <w:rsid w:val="00761786"/>
    <w:rsid w:val="007632F9"/>
    <w:rsid w:val="00770C2B"/>
    <w:rsid w:val="00790372"/>
    <w:rsid w:val="00796F9A"/>
    <w:rsid w:val="007A711D"/>
    <w:rsid w:val="007B0061"/>
    <w:rsid w:val="007D001C"/>
    <w:rsid w:val="007F2AF7"/>
    <w:rsid w:val="008034EE"/>
    <w:rsid w:val="00823453"/>
    <w:rsid w:val="00823863"/>
    <w:rsid w:val="00847C61"/>
    <w:rsid w:val="0085058A"/>
    <w:rsid w:val="00860F02"/>
    <w:rsid w:val="008723D7"/>
    <w:rsid w:val="0087269B"/>
    <w:rsid w:val="00877FCF"/>
    <w:rsid w:val="00882497"/>
    <w:rsid w:val="008836DD"/>
    <w:rsid w:val="00884253"/>
    <w:rsid w:val="008900E1"/>
    <w:rsid w:val="00892661"/>
    <w:rsid w:val="00894F75"/>
    <w:rsid w:val="008B19F5"/>
    <w:rsid w:val="008B3E31"/>
    <w:rsid w:val="008D4231"/>
    <w:rsid w:val="008D6227"/>
    <w:rsid w:val="00911B65"/>
    <w:rsid w:val="00914D25"/>
    <w:rsid w:val="00925024"/>
    <w:rsid w:val="009301C4"/>
    <w:rsid w:val="00935C91"/>
    <w:rsid w:val="00955ED6"/>
    <w:rsid w:val="00965EB2"/>
    <w:rsid w:val="00967B11"/>
    <w:rsid w:val="00985319"/>
    <w:rsid w:val="009A4204"/>
    <w:rsid w:val="009A46A1"/>
    <w:rsid w:val="009C01E4"/>
    <w:rsid w:val="009C2A93"/>
    <w:rsid w:val="009C6DC6"/>
    <w:rsid w:val="009C76F6"/>
    <w:rsid w:val="009D6833"/>
    <w:rsid w:val="009E7851"/>
    <w:rsid w:val="009F00DB"/>
    <w:rsid w:val="009F02B4"/>
    <w:rsid w:val="009F1B10"/>
    <w:rsid w:val="00A22084"/>
    <w:rsid w:val="00A35E1F"/>
    <w:rsid w:val="00A44FBA"/>
    <w:rsid w:val="00A63094"/>
    <w:rsid w:val="00A71831"/>
    <w:rsid w:val="00A940D5"/>
    <w:rsid w:val="00AB486E"/>
    <w:rsid w:val="00AB7F4D"/>
    <w:rsid w:val="00AD7854"/>
    <w:rsid w:val="00AF7D27"/>
    <w:rsid w:val="00B137F1"/>
    <w:rsid w:val="00B15671"/>
    <w:rsid w:val="00B15B41"/>
    <w:rsid w:val="00B169A1"/>
    <w:rsid w:val="00B25116"/>
    <w:rsid w:val="00B26931"/>
    <w:rsid w:val="00B27E64"/>
    <w:rsid w:val="00B30989"/>
    <w:rsid w:val="00B34E37"/>
    <w:rsid w:val="00B415D2"/>
    <w:rsid w:val="00B5455B"/>
    <w:rsid w:val="00B568B2"/>
    <w:rsid w:val="00B625AE"/>
    <w:rsid w:val="00B74744"/>
    <w:rsid w:val="00B775F3"/>
    <w:rsid w:val="00B77A65"/>
    <w:rsid w:val="00B8421B"/>
    <w:rsid w:val="00B91F52"/>
    <w:rsid w:val="00B92D72"/>
    <w:rsid w:val="00BA4BDA"/>
    <w:rsid w:val="00BA580D"/>
    <w:rsid w:val="00BA6362"/>
    <w:rsid w:val="00BB35E1"/>
    <w:rsid w:val="00BB6535"/>
    <w:rsid w:val="00BB7461"/>
    <w:rsid w:val="00BF2317"/>
    <w:rsid w:val="00BF2F9B"/>
    <w:rsid w:val="00BF7DC3"/>
    <w:rsid w:val="00C130E9"/>
    <w:rsid w:val="00C14708"/>
    <w:rsid w:val="00C248FD"/>
    <w:rsid w:val="00C3251D"/>
    <w:rsid w:val="00C32AE2"/>
    <w:rsid w:val="00C821E0"/>
    <w:rsid w:val="00C846FA"/>
    <w:rsid w:val="00C85EB9"/>
    <w:rsid w:val="00C91FC3"/>
    <w:rsid w:val="00C93C55"/>
    <w:rsid w:val="00CA0E9E"/>
    <w:rsid w:val="00CA7A49"/>
    <w:rsid w:val="00CB001C"/>
    <w:rsid w:val="00CB0AAE"/>
    <w:rsid w:val="00CB5C46"/>
    <w:rsid w:val="00CC1ECD"/>
    <w:rsid w:val="00CC250E"/>
    <w:rsid w:val="00CC6685"/>
    <w:rsid w:val="00CD4D9D"/>
    <w:rsid w:val="00CD5C4C"/>
    <w:rsid w:val="00CE106D"/>
    <w:rsid w:val="00CE3807"/>
    <w:rsid w:val="00CF285D"/>
    <w:rsid w:val="00CF2FAB"/>
    <w:rsid w:val="00CF5E9C"/>
    <w:rsid w:val="00D0078B"/>
    <w:rsid w:val="00D3108B"/>
    <w:rsid w:val="00D56114"/>
    <w:rsid w:val="00D605E9"/>
    <w:rsid w:val="00D615A6"/>
    <w:rsid w:val="00D61F01"/>
    <w:rsid w:val="00D62E15"/>
    <w:rsid w:val="00D7515B"/>
    <w:rsid w:val="00D854E5"/>
    <w:rsid w:val="00D93BB9"/>
    <w:rsid w:val="00DA75A1"/>
    <w:rsid w:val="00DD227A"/>
    <w:rsid w:val="00DD3C8C"/>
    <w:rsid w:val="00DD5E0B"/>
    <w:rsid w:val="00DE150E"/>
    <w:rsid w:val="00DF6225"/>
    <w:rsid w:val="00E24855"/>
    <w:rsid w:val="00E30301"/>
    <w:rsid w:val="00E45C12"/>
    <w:rsid w:val="00E52C42"/>
    <w:rsid w:val="00E55BCF"/>
    <w:rsid w:val="00E6460E"/>
    <w:rsid w:val="00E70F12"/>
    <w:rsid w:val="00E7610C"/>
    <w:rsid w:val="00E87B6E"/>
    <w:rsid w:val="00EA1A38"/>
    <w:rsid w:val="00EA3D12"/>
    <w:rsid w:val="00EA49C2"/>
    <w:rsid w:val="00EB4404"/>
    <w:rsid w:val="00EC738A"/>
    <w:rsid w:val="00ED31BA"/>
    <w:rsid w:val="00ED4D3C"/>
    <w:rsid w:val="00EF5A5E"/>
    <w:rsid w:val="00F00B1E"/>
    <w:rsid w:val="00F146F8"/>
    <w:rsid w:val="00F244A1"/>
    <w:rsid w:val="00F4162D"/>
    <w:rsid w:val="00F5031D"/>
    <w:rsid w:val="00F67AE2"/>
    <w:rsid w:val="00F72391"/>
    <w:rsid w:val="00F73BF9"/>
    <w:rsid w:val="00FA4831"/>
    <w:rsid w:val="00FA49C9"/>
    <w:rsid w:val="00FB0456"/>
    <w:rsid w:val="00FB0E12"/>
    <w:rsid w:val="00FD3ECB"/>
    <w:rsid w:val="00FD50B7"/>
    <w:rsid w:val="00FD6578"/>
    <w:rsid w:val="00FE1150"/>
    <w:rsid w:val="05EB5F1C"/>
    <w:rsid w:val="0BBD2418"/>
    <w:rsid w:val="18A577D9"/>
    <w:rsid w:val="218AF526"/>
    <w:rsid w:val="2D19CF83"/>
    <w:rsid w:val="30972592"/>
    <w:rsid w:val="605608D2"/>
    <w:rsid w:val="6D727C8F"/>
    <w:rsid w:val="77B29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4CBDE"/>
  <w15:chartTrackingRefBased/>
  <w15:docId w15:val="{009A7D99-46E8-4736-9E9D-022401CD5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0E1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935C9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A3D1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A5D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A5D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A5DF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5D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A5DFA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204B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6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celco.com/store/pc/Pill-Ejectors-c1835.htm" TargetMode="External"/><Relationship Id="rId18" Type="http://schemas.openxmlformats.org/officeDocument/2006/relationships/hyperlink" Target="https://hmi-basen.dk/en/r11x.asp?linkinfo=36111" TargetMode="External"/><Relationship Id="rId26" Type="http://schemas.openxmlformats.org/officeDocument/2006/relationships/hyperlink" Target="https://cults3d.com/en/3d-model/tool/pillikan-easy-to-print-pill-puncher" TargetMode="External"/><Relationship Id="rId39" Type="http://schemas.openxmlformats.org/officeDocument/2006/relationships/hyperlink" Target="https://www.thingiverse.com/thing:5572151" TargetMode="External"/><Relationship Id="rId21" Type="http://schemas.openxmlformats.org/officeDocument/2006/relationships/image" Target="media/image7.jpeg"/><Relationship Id="rId34" Type="http://schemas.openxmlformats.org/officeDocument/2006/relationships/hyperlink" Target="https://www.thingiverse.com/thing:2711263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1.png"/><Relationship Id="rId11" Type="http://schemas.openxmlformats.org/officeDocument/2006/relationships/hyperlink" Target="https://at-aust.org/items/6725" TargetMode="External"/><Relationship Id="rId24" Type="http://schemas.openxmlformats.org/officeDocument/2006/relationships/hyperlink" Target="https://www.amazon.ca/Shantys-PillMate-PillPunch-Random-Colour/dp/B001KUA220" TargetMode="External"/><Relationship Id="rId32" Type="http://schemas.openxmlformats.org/officeDocument/2006/relationships/hyperlink" Target="https://www.thingiverse.com/thing:2846756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hyperlink" Target="https://www.thingiverse.com/thing:5780009" TargetMode="External"/><Relationship Id="rId5" Type="http://schemas.openxmlformats.org/officeDocument/2006/relationships/styles" Target="styles.xml"/><Relationship Id="rId15" Type="http://schemas.openxmlformats.org/officeDocument/2006/relationships/hyperlink" Target="https://www.healthpride.com.au/product/Easy-Open-Pill-Popper-Tool/1876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www.thingiverse.com/thing:1630353" TargetMode="External"/><Relationship Id="rId36" Type="http://schemas.openxmlformats.org/officeDocument/2006/relationships/hyperlink" Target="https://www.thingiverse.com/thing:2926687" TargetMode="External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6.jpeg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jpeg"/><Relationship Id="rId22" Type="http://schemas.openxmlformats.org/officeDocument/2006/relationships/hyperlink" Target="https://www.amazon.ca/Celiy-Arthritis-Dispenser-Housekeeping-Organizers/dp/B089652RNK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www.thingiverse.com/thing:3080416" TargetMode="External"/><Relationship Id="rId35" Type="http://schemas.openxmlformats.org/officeDocument/2006/relationships/image" Target="media/image14.png"/><Relationship Id="rId43" Type="http://schemas.openxmlformats.org/officeDocument/2006/relationships/hyperlink" Target="https://www.thingiverse.com/thing:2711263" TargetMode="External"/><Relationship Id="rId48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jpe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hyperlink" Target="https://www.thingiverse.com/thing:2425976" TargetMode="External"/><Relationship Id="rId46" Type="http://schemas.openxmlformats.org/officeDocument/2006/relationships/image" Target="media/image20.png"/><Relationship Id="rId20" Type="http://schemas.openxmlformats.org/officeDocument/2006/relationships/hyperlink" Target="https://www.livetsomsenior.dk/pillehandtag" TargetMode="External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1273</Words>
  <Characters>7260</Characters>
  <Application>Microsoft Office Word</Application>
  <DocSecurity>0</DocSecurity>
  <Lines>60</Lines>
  <Paragraphs>17</Paragraphs>
  <ScaleCrop>false</ScaleCrop>
  <Company/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Brad Wellington</cp:lastModifiedBy>
  <cp:revision>250</cp:revision>
  <cp:lastPrinted>2023-03-09T22:04:00Z</cp:lastPrinted>
  <dcterms:created xsi:type="dcterms:W3CDTF">2021-05-06T17:44:00Z</dcterms:created>
  <dcterms:modified xsi:type="dcterms:W3CDTF">2023-03-09T22:05:00Z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